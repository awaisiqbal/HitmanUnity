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303141" w14:textId="77777777" w:rsidR="0021253A" w:rsidRPr="005C4D42" w:rsidRDefault="0021253A" w:rsidP="00E33F35">
      <w:pPr>
        <w:ind w:left="4248" w:hanging="4248"/>
        <w:jc w:val="center"/>
        <w:rPr>
          <w:sz w:val="56"/>
          <w:szCs w:val="56"/>
        </w:rPr>
      </w:pPr>
      <w:r w:rsidRPr="005C4D42">
        <w:rPr>
          <w:noProof/>
          <w:sz w:val="56"/>
          <w:szCs w:val="56"/>
          <w:lang w:eastAsia="es-ES"/>
        </w:rPr>
        <w:drawing>
          <wp:inline distT="0" distB="0" distL="0" distR="0" wp14:anchorId="5E819280" wp14:editId="2BDE2539">
            <wp:extent cx="5400040" cy="850366"/>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850366"/>
                    </a:xfrm>
                    <a:prstGeom prst="rect">
                      <a:avLst/>
                    </a:prstGeom>
                    <a:noFill/>
                    <a:ln>
                      <a:noFill/>
                    </a:ln>
                  </pic:spPr>
                </pic:pic>
              </a:graphicData>
            </a:graphic>
          </wp:inline>
        </w:drawing>
      </w:r>
    </w:p>
    <w:p w14:paraId="52DE4BA6" w14:textId="0A7FEB38" w:rsidR="0021253A" w:rsidRDefault="0021253A" w:rsidP="00234C14">
      <w:pPr>
        <w:jc w:val="center"/>
        <w:rPr>
          <w:ins w:id="0" w:author="naseem begum" w:date="2018-05-18T09:14:00Z"/>
          <w:sz w:val="56"/>
          <w:szCs w:val="56"/>
        </w:rPr>
      </w:pPr>
    </w:p>
    <w:p w14:paraId="686F7F36" w14:textId="3AC81792" w:rsidR="00BE4EE4" w:rsidRDefault="00BE4EE4" w:rsidP="00234C14">
      <w:pPr>
        <w:jc w:val="center"/>
        <w:rPr>
          <w:ins w:id="1" w:author="naseem begum" w:date="2018-05-18T09:15:00Z"/>
          <w:sz w:val="56"/>
          <w:szCs w:val="56"/>
        </w:rPr>
      </w:pPr>
    </w:p>
    <w:p w14:paraId="293CFFB3" w14:textId="77777777" w:rsidR="00BE4EE4" w:rsidRPr="005C4D42" w:rsidRDefault="00BE4EE4" w:rsidP="00234C14">
      <w:pPr>
        <w:jc w:val="center"/>
        <w:rPr>
          <w:sz w:val="56"/>
          <w:szCs w:val="56"/>
        </w:rPr>
      </w:pPr>
    </w:p>
    <w:p w14:paraId="3509129F" w14:textId="6F05B900" w:rsidR="00234C14" w:rsidRPr="005C4D42" w:rsidRDefault="00EA6205" w:rsidP="00A7209D">
      <w:pPr>
        <w:jc w:val="center"/>
        <w:rPr>
          <w:b/>
          <w:sz w:val="56"/>
          <w:szCs w:val="56"/>
        </w:rPr>
      </w:pPr>
      <w:del w:id="2" w:author="naseem begum" w:date="2018-05-18T09:12:00Z">
        <w:r w:rsidRPr="005C4D42" w:rsidDel="00BE4EE4">
          <w:rPr>
            <w:b/>
            <w:sz w:val="56"/>
            <w:szCs w:val="56"/>
          </w:rPr>
          <w:delText>E</w:delText>
        </w:r>
      </w:del>
      <w:ins w:id="3" w:author="naseem begum" w:date="2018-05-18T09:12:00Z">
        <w:r w:rsidR="00D30F9D">
          <w:rPr>
            <w:b/>
            <w:sz w:val="56"/>
            <w:szCs w:val="56"/>
          </w:rPr>
          <w:t>Dungeon</w:t>
        </w:r>
      </w:ins>
      <w:ins w:id="4" w:author="naseem begum" w:date="2018-05-25T15:17:00Z">
        <w:r w:rsidR="00D30F9D">
          <w:rPr>
            <w:b/>
            <w:sz w:val="56"/>
            <w:szCs w:val="56"/>
          </w:rPr>
          <w:t xml:space="preserve"> GO</w:t>
        </w:r>
      </w:ins>
      <w:del w:id="5" w:author="naseem begum" w:date="2018-05-18T09:12:00Z">
        <w:r w:rsidRPr="005C4D42" w:rsidDel="00BE4EE4">
          <w:rPr>
            <w:b/>
            <w:sz w:val="56"/>
            <w:szCs w:val="56"/>
          </w:rPr>
          <w:delText>volución de un componente para reutilización de patrones de requisitos</w:delText>
        </w:r>
      </w:del>
    </w:p>
    <w:p w14:paraId="381C2625" w14:textId="2C5D6E1F" w:rsidR="00234C14" w:rsidRDefault="00234C14" w:rsidP="00234C14">
      <w:pPr>
        <w:jc w:val="center"/>
        <w:rPr>
          <w:ins w:id="6" w:author="naseem begum" w:date="2018-05-18T09:14:00Z"/>
          <w:sz w:val="56"/>
          <w:szCs w:val="56"/>
        </w:rPr>
      </w:pPr>
    </w:p>
    <w:p w14:paraId="6D95D176" w14:textId="0F4EBB8C" w:rsidR="00BE4EE4" w:rsidRDefault="00BE4EE4" w:rsidP="00234C14">
      <w:pPr>
        <w:jc w:val="center"/>
        <w:rPr>
          <w:ins w:id="7" w:author="naseem begum" w:date="2018-05-18T09:15:00Z"/>
          <w:sz w:val="56"/>
          <w:szCs w:val="56"/>
        </w:rPr>
      </w:pPr>
    </w:p>
    <w:p w14:paraId="5A7D9517" w14:textId="77777777" w:rsidR="00BE4EE4" w:rsidRPr="005C4D42" w:rsidRDefault="00BE4EE4" w:rsidP="00234C14">
      <w:pPr>
        <w:jc w:val="center"/>
        <w:rPr>
          <w:sz w:val="56"/>
          <w:szCs w:val="56"/>
        </w:rPr>
      </w:pPr>
    </w:p>
    <w:p w14:paraId="2AF01EC0" w14:textId="781AFFB2" w:rsidR="00234C14" w:rsidRPr="00BE4EE4" w:rsidRDefault="00234C14" w:rsidP="00234C14">
      <w:pPr>
        <w:jc w:val="center"/>
        <w:rPr>
          <w:b/>
          <w:sz w:val="28"/>
          <w:szCs w:val="28"/>
          <w:rPrChange w:id="8" w:author="naseem begum" w:date="2018-05-18T09:15:00Z">
            <w:rPr>
              <w:sz w:val="28"/>
              <w:szCs w:val="28"/>
            </w:rPr>
          </w:rPrChange>
        </w:rPr>
      </w:pPr>
      <w:r w:rsidRPr="00BE4EE4">
        <w:rPr>
          <w:b/>
          <w:sz w:val="28"/>
          <w:szCs w:val="28"/>
          <w:rPrChange w:id="9" w:author="naseem begum" w:date="2018-05-18T09:15:00Z">
            <w:rPr>
              <w:sz w:val="28"/>
              <w:szCs w:val="28"/>
            </w:rPr>
          </w:rPrChange>
        </w:rPr>
        <w:t>Autor</w:t>
      </w:r>
      <w:ins w:id="10" w:author="naseem begum" w:date="2018-05-18T09:12:00Z">
        <w:r w:rsidR="00BE4EE4" w:rsidRPr="00BE4EE4">
          <w:rPr>
            <w:b/>
            <w:sz w:val="28"/>
            <w:szCs w:val="28"/>
            <w:rPrChange w:id="11" w:author="naseem begum" w:date="2018-05-18T09:15:00Z">
              <w:rPr>
                <w:sz w:val="28"/>
                <w:szCs w:val="28"/>
              </w:rPr>
            </w:rPrChange>
          </w:rPr>
          <w:t>es</w:t>
        </w:r>
      </w:ins>
    </w:p>
    <w:p w14:paraId="58D88643" w14:textId="42D7660F" w:rsidR="00EA6205" w:rsidRDefault="00234C14" w:rsidP="00234C14">
      <w:pPr>
        <w:jc w:val="center"/>
        <w:rPr>
          <w:ins w:id="12" w:author="naseem begum" w:date="2018-05-18T09:12:00Z"/>
          <w:i/>
          <w:sz w:val="28"/>
          <w:szCs w:val="28"/>
        </w:rPr>
      </w:pPr>
      <w:r w:rsidRPr="005C4D42">
        <w:rPr>
          <w:i/>
          <w:sz w:val="28"/>
          <w:szCs w:val="28"/>
        </w:rPr>
        <w:t>Awais Iqbal Begum</w:t>
      </w:r>
    </w:p>
    <w:p w14:paraId="5C732AF5" w14:textId="54737424" w:rsidR="00BE4EE4" w:rsidRPr="005C4D42" w:rsidRDefault="00BE4EE4" w:rsidP="00234C14">
      <w:pPr>
        <w:jc w:val="center"/>
        <w:rPr>
          <w:i/>
          <w:sz w:val="28"/>
          <w:szCs w:val="28"/>
        </w:rPr>
      </w:pPr>
      <w:ins w:id="13" w:author="naseem begum" w:date="2018-05-18T09:12:00Z">
        <w:r>
          <w:rPr>
            <w:i/>
            <w:sz w:val="28"/>
            <w:szCs w:val="28"/>
          </w:rPr>
          <w:t>Rafael Guardeño</w:t>
        </w:r>
      </w:ins>
      <w:ins w:id="14" w:author="naseem begum" w:date="2018-05-18T09:13:00Z">
        <w:r>
          <w:rPr>
            <w:i/>
            <w:sz w:val="28"/>
            <w:szCs w:val="28"/>
          </w:rPr>
          <w:t xml:space="preserve"> Marquez</w:t>
        </w:r>
      </w:ins>
    </w:p>
    <w:p w14:paraId="05A3A25E" w14:textId="77777777" w:rsidR="0021253A" w:rsidRPr="00BE4EE4" w:rsidRDefault="0021253A" w:rsidP="00234C14">
      <w:pPr>
        <w:jc w:val="center"/>
        <w:rPr>
          <w:sz w:val="28"/>
          <w:szCs w:val="28"/>
        </w:rPr>
      </w:pPr>
    </w:p>
    <w:p w14:paraId="7198A472" w14:textId="131B43B4" w:rsidR="00234C14" w:rsidRPr="00BE4EE4" w:rsidRDefault="00BE4EE4" w:rsidP="00234C14">
      <w:pPr>
        <w:jc w:val="center"/>
        <w:rPr>
          <w:b/>
          <w:sz w:val="28"/>
          <w:szCs w:val="28"/>
          <w:rPrChange w:id="15" w:author="naseem begum" w:date="2018-05-18T09:15:00Z">
            <w:rPr>
              <w:sz w:val="28"/>
              <w:szCs w:val="28"/>
            </w:rPr>
          </w:rPrChange>
        </w:rPr>
      </w:pPr>
      <w:ins w:id="16" w:author="naseem begum" w:date="2018-05-18T09:13:00Z">
        <w:r w:rsidRPr="00BE4EE4">
          <w:rPr>
            <w:b/>
            <w:sz w:val="28"/>
            <w:szCs w:val="28"/>
            <w:rPrChange w:id="17" w:author="naseem begum" w:date="2018-05-18T09:15:00Z">
              <w:rPr>
                <w:sz w:val="28"/>
                <w:szCs w:val="28"/>
              </w:rPr>
            </w:rPrChange>
          </w:rPr>
          <w:t xml:space="preserve">Profesor </w:t>
        </w:r>
      </w:ins>
      <w:del w:id="18" w:author="naseem begum" w:date="2018-05-18T09:13:00Z">
        <w:r w:rsidR="00234C14" w:rsidRPr="00BE4EE4" w:rsidDel="00BE4EE4">
          <w:rPr>
            <w:b/>
            <w:sz w:val="28"/>
            <w:szCs w:val="28"/>
            <w:rPrChange w:id="19" w:author="naseem begum" w:date="2018-05-18T09:15:00Z">
              <w:rPr>
                <w:sz w:val="28"/>
                <w:szCs w:val="28"/>
              </w:rPr>
            </w:rPrChange>
          </w:rPr>
          <w:delText>Directora</w:delText>
        </w:r>
      </w:del>
    </w:p>
    <w:p w14:paraId="07E9A161" w14:textId="255D15DE" w:rsidR="00234C14" w:rsidRPr="005C4D42" w:rsidRDefault="00234C14" w:rsidP="00234C14">
      <w:pPr>
        <w:jc w:val="center"/>
        <w:rPr>
          <w:i/>
          <w:sz w:val="28"/>
          <w:szCs w:val="28"/>
        </w:rPr>
      </w:pPr>
      <w:del w:id="20" w:author="naseem begum" w:date="2018-05-18T09:13:00Z">
        <w:r w:rsidRPr="005C4D42" w:rsidDel="00BE4EE4">
          <w:rPr>
            <w:i/>
            <w:sz w:val="28"/>
            <w:szCs w:val="28"/>
          </w:rPr>
          <w:delText>C</w:delText>
        </w:r>
      </w:del>
      <w:ins w:id="21" w:author="naseem begum" w:date="2018-05-18T09:13:00Z">
        <w:r w:rsidR="00BE4EE4">
          <w:rPr>
            <w:i/>
            <w:sz w:val="28"/>
            <w:szCs w:val="28"/>
          </w:rPr>
          <w:t>Antonio Chica Calaf</w:t>
        </w:r>
      </w:ins>
      <w:del w:id="22" w:author="naseem begum" w:date="2018-05-18T09:13:00Z">
        <w:r w:rsidRPr="005C4D42" w:rsidDel="00BE4EE4">
          <w:rPr>
            <w:i/>
            <w:sz w:val="28"/>
            <w:szCs w:val="28"/>
          </w:rPr>
          <w:delText>arme Quer Bosor</w:delText>
        </w:r>
      </w:del>
    </w:p>
    <w:p w14:paraId="28E0B25F" w14:textId="798F5407" w:rsidR="0021253A" w:rsidRPr="005C4D42" w:rsidDel="00BE4EE4" w:rsidRDefault="0021253A" w:rsidP="00234C14">
      <w:pPr>
        <w:jc w:val="center"/>
        <w:rPr>
          <w:del w:id="23" w:author="naseem begum" w:date="2018-05-18T09:14:00Z"/>
          <w:sz w:val="28"/>
          <w:szCs w:val="28"/>
        </w:rPr>
      </w:pPr>
    </w:p>
    <w:p w14:paraId="4F27BFD3" w14:textId="755C0CC0" w:rsidR="00234C14" w:rsidRPr="005C4D42" w:rsidDel="00BE4EE4" w:rsidRDefault="00234C14" w:rsidP="00234C14">
      <w:pPr>
        <w:jc w:val="center"/>
        <w:rPr>
          <w:del w:id="24" w:author="naseem begum" w:date="2018-05-18T09:14:00Z"/>
          <w:sz w:val="28"/>
          <w:szCs w:val="28"/>
        </w:rPr>
      </w:pPr>
      <w:del w:id="25" w:author="naseem begum" w:date="2018-05-18T09:14:00Z">
        <w:r w:rsidRPr="005C4D42" w:rsidDel="00BE4EE4">
          <w:rPr>
            <w:sz w:val="28"/>
            <w:szCs w:val="28"/>
          </w:rPr>
          <w:delText>Codirectora</w:delText>
        </w:r>
      </w:del>
    </w:p>
    <w:p w14:paraId="42F6EF46" w14:textId="3B727751" w:rsidR="00234C14" w:rsidRPr="005C4D42" w:rsidDel="00BE4EE4" w:rsidRDefault="00234C14" w:rsidP="00234C14">
      <w:pPr>
        <w:jc w:val="center"/>
        <w:rPr>
          <w:del w:id="26" w:author="naseem begum" w:date="2018-05-18T09:14:00Z"/>
          <w:i/>
          <w:sz w:val="28"/>
          <w:szCs w:val="28"/>
        </w:rPr>
      </w:pPr>
      <w:del w:id="27" w:author="naseem begum" w:date="2018-05-18T09:14:00Z">
        <w:r w:rsidRPr="005C4D42" w:rsidDel="00BE4EE4">
          <w:rPr>
            <w:i/>
            <w:sz w:val="28"/>
            <w:szCs w:val="28"/>
          </w:rPr>
          <w:delText>Cristina Palomares Bonache</w:delText>
        </w:r>
      </w:del>
    </w:p>
    <w:p w14:paraId="1646204E" w14:textId="77777777" w:rsidR="00234C14" w:rsidRPr="005C4D42" w:rsidRDefault="00234C14" w:rsidP="00234C14">
      <w:pPr>
        <w:jc w:val="center"/>
        <w:rPr>
          <w:sz w:val="28"/>
          <w:szCs w:val="28"/>
        </w:rPr>
      </w:pPr>
    </w:p>
    <w:p w14:paraId="1B521BF1" w14:textId="09100E77" w:rsidR="00234C14" w:rsidRDefault="00234C14" w:rsidP="00234C14">
      <w:pPr>
        <w:jc w:val="center"/>
        <w:rPr>
          <w:ins w:id="28" w:author="naseem begum" w:date="2018-05-30T15:11:00Z"/>
          <w:sz w:val="28"/>
          <w:szCs w:val="28"/>
        </w:rPr>
      </w:pPr>
    </w:p>
    <w:p w14:paraId="4807B303" w14:textId="044B4C47" w:rsidR="00F87155" w:rsidRDefault="00F87155" w:rsidP="00234C14">
      <w:pPr>
        <w:jc w:val="center"/>
        <w:rPr>
          <w:ins w:id="29" w:author="naseem begum" w:date="2018-05-30T15:11:00Z"/>
          <w:sz w:val="28"/>
          <w:szCs w:val="28"/>
        </w:rPr>
      </w:pPr>
    </w:p>
    <w:p w14:paraId="57B9E1A9" w14:textId="77777777" w:rsidR="00F87155" w:rsidRPr="005C4D42" w:rsidRDefault="00F87155" w:rsidP="00234C14">
      <w:pPr>
        <w:jc w:val="center"/>
        <w:rPr>
          <w:sz w:val="28"/>
          <w:szCs w:val="28"/>
        </w:rPr>
      </w:pPr>
    </w:p>
    <w:p w14:paraId="3806AA98" w14:textId="4DBE7BDE" w:rsidR="00234C14" w:rsidRPr="005C4D42" w:rsidDel="00BE4EE4" w:rsidRDefault="00234C14" w:rsidP="00234C14">
      <w:pPr>
        <w:jc w:val="center"/>
        <w:rPr>
          <w:del w:id="30" w:author="naseem begum" w:date="2018-05-18T09:14:00Z"/>
        </w:rPr>
      </w:pPr>
      <w:del w:id="31" w:author="naseem begum" w:date="2018-05-18T09:14:00Z">
        <w:r w:rsidRPr="005C4D42" w:rsidDel="00BE4EE4">
          <w:delText>Trabajo de Fin de Grado presentado bajo el marco del</w:delText>
        </w:r>
      </w:del>
    </w:p>
    <w:p w14:paraId="72CB4BFA" w14:textId="023ABBC9" w:rsidR="00234C14" w:rsidRPr="005C4D42" w:rsidDel="00BE4EE4" w:rsidRDefault="00234C14" w:rsidP="00234C14">
      <w:pPr>
        <w:jc w:val="center"/>
        <w:rPr>
          <w:del w:id="32" w:author="naseem begum" w:date="2018-05-18T09:14:00Z"/>
          <w:sz w:val="24"/>
          <w:szCs w:val="24"/>
        </w:rPr>
      </w:pPr>
      <w:del w:id="33" w:author="naseem begum" w:date="2018-05-18T09:14:00Z">
        <w:r w:rsidRPr="005C4D42" w:rsidDel="00BE4EE4">
          <w:rPr>
            <w:sz w:val="24"/>
            <w:szCs w:val="24"/>
          </w:rPr>
          <w:delText>Grado en Ingeniería Informática</w:delText>
        </w:r>
      </w:del>
      <w:ins w:id="34" w:author="naseem begum" w:date="2018-05-18T09:14:00Z">
        <w:r w:rsidR="00BE4EE4">
          <w:t>Juego 3D desarrollado durante el curso de la asignatura de Videojuegos</w:t>
        </w:r>
      </w:ins>
    </w:p>
    <w:p w14:paraId="7C2EAFF3" w14:textId="7FBDE811" w:rsidR="00234C14" w:rsidRPr="005C4D42" w:rsidDel="00BE4EE4" w:rsidRDefault="00234C14" w:rsidP="00234C14">
      <w:pPr>
        <w:jc w:val="center"/>
        <w:rPr>
          <w:del w:id="35" w:author="naseem begum" w:date="2018-05-18T09:14:00Z"/>
        </w:rPr>
      </w:pPr>
      <w:del w:id="36" w:author="naseem begum" w:date="2018-05-18T09:14:00Z">
        <w:r w:rsidRPr="005C4D42" w:rsidDel="00BE4EE4">
          <w:delText xml:space="preserve"> en la especialidad de</w:delText>
        </w:r>
      </w:del>
    </w:p>
    <w:p w14:paraId="2621007B" w14:textId="4F0E57D0" w:rsidR="00234C14" w:rsidRPr="005C4D42" w:rsidRDefault="00234C14" w:rsidP="00234C14">
      <w:pPr>
        <w:jc w:val="center"/>
        <w:rPr>
          <w:sz w:val="24"/>
          <w:szCs w:val="24"/>
        </w:rPr>
      </w:pPr>
      <w:del w:id="37" w:author="naseem begum" w:date="2018-05-18T09:14:00Z">
        <w:r w:rsidRPr="005C4D42" w:rsidDel="00BE4EE4">
          <w:rPr>
            <w:sz w:val="24"/>
            <w:szCs w:val="24"/>
          </w:rPr>
          <w:delText xml:space="preserve"> Ingeniería del Software</w:delText>
        </w:r>
      </w:del>
      <w:r w:rsidRPr="005C4D42">
        <w:rPr>
          <w:sz w:val="24"/>
          <w:szCs w:val="24"/>
        </w:rPr>
        <w:t xml:space="preserve"> </w:t>
      </w:r>
    </w:p>
    <w:p w14:paraId="5B1C2442" w14:textId="35D37B4D" w:rsidR="00234C14" w:rsidRPr="005C4D42" w:rsidDel="00F87155" w:rsidRDefault="00234C14" w:rsidP="00234C14">
      <w:pPr>
        <w:jc w:val="center"/>
        <w:rPr>
          <w:del w:id="38" w:author="naseem begum" w:date="2018-05-30T15:11:00Z"/>
        </w:rPr>
      </w:pPr>
      <w:del w:id="39" w:author="naseem begum" w:date="2018-05-18T09:15:00Z">
        <w:r w:rsidRPr="005C4D42" w:rsidDel="00BE4EE4">
          <w:delText xml:space="preserve">Febrero </w:delText>
        </w:r>
      </w:del>
      <w:ins w:id="40" w:author="naseem begum" w:date="2018-05-18T09:15:00Z">
        <w:r w:rsidR="00BE4EE4">
          <w:t>Mayo</w:t>
        </w:r>
        <w:r w:rsidR="00BE4EE4" w:rsidRPr="005C4D42">
          <w:t xml:space="preserve"> </w:t>
        </w:r>
      </w:ins>
      <w:r w:rsidRPr="005C4D42">
        <w:t>2018</w:t>
      </w:r>
    </w:p>
    <w:p w14:paraId="61A7CCF2" w14:textId="77777777" w:rsidR="0021253A" w:rsidRPr="005C4D42" w:rsidRDefault="0021253A" w:rsidP="00234C14">
      <w:pPr>
        <w:jc w:val="center"/>
        <w:rPr>
          <w:sz w:val="28"/>
          <w:szCs w:val="28"/>
        </w:rPr>
      </w:pPr>
    </w:p>
    <w:p w14:paraId="7D6E3900" w14:textId="77777777" w:rsidR="00234C14" w:rsidRPr="005C4D42" w:rsidRDefault="00234C14" w:rsidP="00234C14">
      <w:pPr>
        <w:jc w:val="center"/>
        <w:rPr>
          <w:sz w:val="28"/>
          <w:szCs w:val="28"/>
        </w:rPr>
      </w:pPr>
      <w:r w:rsidRPr="005C4D42">
        <w:rPr>
          <w:sz w:val="28"/>
          <w:szCs w:val="28"/>
        </w:rPr>
        <w:br w:type="page"/>
      </w:r>
    </w:p>
    <w:p w14:paraId="088DB415" w14:textId="77777777" w:rsidR="00234C14" w:rsidRPr="005C4D42" w:rsidRDefault="00234C14">
      <w:pPr>
        <w:rPr>
          <w:sz w:val="28"/>
          <w:szCs w:val="28"/>
        </w:rPr>
      </w:pPr>
    </w:p>
    <w:customXmlInsRangeStart w:id="41" w:author="naseem begum" w:date="2018-05-30T13:35:00Z"/>
    <w:sdt>
      <w:sdtPr>
        <w:rPr>
          <w:rFonts w:asciiTheme="minorHAnsi" w:eastAsiaTheme="minorHAnsi" w:hAnsiTheme="minorHAnsi" w:cstheme="minorBidi"/>
          <w:color w:val="auto"/>
          <w:sz w:val="22"/>
          <w:szCs w:val="22"/>
          <w:lang w:eastAsia="en-US"/>
        </w:rPr>
        <w:id w:val="625507080"/>
        <w:docPartObj>
          <w:docPartGallery w:val="Table of Contents"/>
          <w:docPartUnique/>
        </w:docPartObj>
      </w:sdtPr>
      <w:sdtEndPr>
        <w:rPr>
          <w:b/>
          <w:bCs/>
        </w:rPr>
      </w:sdtEndPr>
      <w:sdtContent>
        <w:customXmlInsRangeEnd w:id="41"/>
        <w:p w14:paraId="4F9C32F7" w14:textId="27D788B4" w:rsidR="006A62BF" w:rsidRDefault="006A62BF">
          <w:pPr>
            <w:pStyle w:val="TtuloTDC"/>
            <w:rPr>
              <w:ins w:id="42" w:author="naseem begum" w:date="2018-05-30T13:35:00Z"/>
            </w:rPr>
          </w:pPr>
          <w:ins w:id="43" w:author="naseem begum" w:date="2018-05-30T13:35:00Z">
            <w:r>
              <w:t>Contenido</w:t>
            </w:r>
          </w:ins>
        </w:p>
        <w:p w14:paraId="3F5D17F5" w14:textId="550197CB" w:rsidR="00FC6958" w:rsidRDefault="006A62BF">
          <w:pPr>
            <w:pStyle w:val="TDC1"/>
            <w:tabs>
              <w:tab w:val="left" w:pos="440"/>
              <w:tab w:val="right" w:leader="dot" w:pos="8494"/>
            </w:tabs>
            <w:rPr>
              <w:rFonts w:eastAsiaTheme="minorEastAsia"/>
              <w:noProof/>
              <w:lang w:eastAsia="es-ES"/>
            </w:rPr>
          </w:pPr>
          <w:ins w:id="44" w:author="naseem begum" w:date="2018-05-30T13:35:00Z">
            <w:r>
              <w:fldChar w:fldCharType="begin"/>
            </w:r>
            <w:r>
              <w:instrText xml:space="preserve"> TOC \o "1-3" \h \z \u </w:instrText>
            </w:r>
            <w:r>
              <w:fldChar w:fldCharType="separate"/>
            </w:r>
          </w:ins>
          <w:hyperlink w:anchor="_Toc515545654" w:history="1">
            <w:r w:rsidR="00FC6958" w:rsidRPr="00800C40">
              <w:rPr>
                <w:rStyle w:val="Hipervnculo"/>
                <w:noProof/>
              </w:rPr>
              <w:t>1</w:t>
            </w:r>
            <w:r w:rsidR="00FC6958">
              <w:rPr>
                <w:rFonts w:eastAsiaTheme="minorEastAsia"/>
                <w:noProof/>
                <w:lang w:eastAsia="es-ES"/>
              </w:rPr>
              <w:tab/>
            </w:r>
            <w:r w:rsidR="00FC6958" w:rsidRPr="00800C40">
              <w:rPr>
                <w:rStyle w:val="Hipervnculo"/>
                <w:noProof/>
              </w:rPr>
              <w:t>El Juego: Hitman GO</w:t>
            </w:r>
            <w:r w:rsidR="00FC6958">
              <w:rPr>
                <w:noProof/>
                <w:webHidden/>
              </w:rPr>
              <w:tab/>
            </w:r>
            <w:r w:rsidR="00FC6958">
              <w:rPr>
                <w:noProof/>
                <w:webHidden/>
              </w:rPr>
              <w:fldChar w:fldCharType="begin"/>
            </w:r>
            <w:r w:rsidR="00FC6958">
              <w:rPr>
                <w:noProof/>
                <w:webHidden/>
              </w:rPr>
              <w:instrText xml:space="preserve"> PAGEREF _Toc515545654 \h </w:instrText>
            </w:r>
            <w:r w:rsidR="00FC6958">
              <w:rPr>
                <w:noProof/>
                <w:webHidden/>
              </w:rPr>
            </w:r>
            <w:r w:rsidR="00FC6958">
              <w:rPr>
                <w:noProof/>
                <w:webHidden/>
              </w:rPr>
              <w:fldChar w:fldCharType="separate"/>
            </w:r>
            <w:r w:rsidR="00FC6958">
              <w:rPr>
                <w:noProof/>
                <w:webHidden/>
              </w:rPr>
              <w:t>3</w:t>
            </w:r>
            <w:r w:rsidR="00FC6958">
              <w:rPr>
                <w:noProof/>
                <w:webHidden/>
              </w:rPr>
              <w:fldChar w:fldCharType="end"/>
            </w:r>
          </w:hyperlink>
        </w:p>
        <w:p w14:paraId="716CEE8A" w14:textId="1E4C6DC0" w:rsidR="00FC6958" w:rsidRDefault="00FC6958">
          <w:pPr>
            <w:pStyle w:val="TDC2"/>
            <w:tabs>
              <w:tab w:val="left" w:pos="880"/>
              <w:tab w:val="right" w:leader="dot" w:pos="8494"/>
            </w:tabs>
            <w:rPr>
              <w:rFonts w:eastAsiaTheme="minorEastAsia"/>
              <w:noProof/>
              <w:lang w:eastAsia="es-ES"/>
            </w:rPr>
          </w:pPr>
          <w:hyperlink w:anchor="_Toc515545655" w:history="1">
            <w:r w:rsidRPr="00800C40">
              <w:rPr>
                <w:rStyle w:val="Hipervnculo"/>
                <w:noProof/>
              </w:rPr>
              <w:t>1.1</w:t>
            </w:r>
            <w:r>
              <w:rPr>
                <w:rFonts w:eastAsiaTheme="minorEastAsia"/>
                <w:noProof/>
                <w:lang w:eastAsia="es-ES"/>
              </w:rPr>
              <w:tab/>
            </w:r>
            <w:r w:rsidRPr="00800C40">
              <w:rPr>
                <w:rStyle w:val="Hipervnculo"/>
                <w:noProof/>
              </w:rPr>
              <w:t>Descripción</w:t>
            </w:r>
            <w:r>
              <w:rPr>
                <w:noProof/>
                <w:webHidden/>
              </w:rPr>
              <w:tab/>
            </w:r>
            <w:r>
              <w:rPr>
                <w:noProof/>
                <w:webHidden/>
              </w:rPr>
              <w:fldChar w:fldCharType="begin"/>
            </w:r>
            <w:r>
              <w:rPr>
                <w:noProof/>
                <w:webHidden/>
              </w:rPr>
              <w:instrText xml:space="preserve"> PAGEREF _Toc515545655 \h </w:instrText>
            </w:r>
            <w:r>
              <w:rPr>
                <w:noProof/>
                <w:webHidden/>
              </w:rPr>
            </w:r>
            <w:r>
              <w:rPr>
                <w:noProof/>
                <w:webHidden/>
              </w:rPr>
              <w:fldChar w:fldCharType="separate"/>
            </w:r>
            <w:r>
              <w:rPr>
                <w:noProof/>
                <w:webHidden/>
              </w:rPr>
              <w:t>3</w:t>
            </w:r>
            <w:r>
              <w:rPr>
                <w:noProof/>
                <w:webHidden/>
              </w:rPr>
              <w:fldChar w:fldCharType="end"/>
            </w:r>
          </w:hyperlink>
        </w:p>
        <w:p w14:paraId="7B080A7B" w14:textId="2C0F9BCD" w:rsidR="00FC6958" w:rsidRDefault="00FC6958">
          <w:pPr>
            <w:pStyle w:val="TDC2"/>
            <w:tabs>
              <w:tab w:val="left" w:pos="880"/>
              <w:tab w:val="right" w:leader="dot" w:pos="8494"/>
            </w:tabs>
            <w:rPr>
              <w:rFonts w:eastAsiaTheme="minorEastAsia"/>
              <w:noProof/>
              <w:lang w:eastAsia="es-ES"/>
            </w:rPr>
          </w:pPr>
          <w:hyperlink w:anchor="_Toc515545656" w:history="1">
            <w:r w:rsidRPr="00800C40">
              <w:rPr>
                <w:rStyle w:val="Hipervnculo"/>
                <w:noProof/>
              </w:rPr>
              <w:t>1.2</w:t>
            </w:r>
            <w:r>
              <w:rPr>
                <w:rFonts w:eastAsiaTheme="minorEastAsia"/>
                <w:noProof/>
                <w:lang w:eastAsia="es-ES"/>
              </w:rPr>
              <w:tab/>
            </w:r>
            <w:r w:rsidRPr="00800C40">
              <w:rPr>
                <w:rStyle w:val="Hipervnculo"/>
                <w:noProof/>
              </w:rPr>
              <w:t>Desarrolladora</w:t>
            </w:r>
            <w:r>
              <w:rPr>
                <w:noProof/>
                <w:webHidden/>
              </w:rPr>
              <w:tab/>
            </w:r>
            <w:r>
              <w:rPr>
                <w:noProof/>
                <w:webHidden/>
              </w:rPr>
              <w:fldChar w:fldCharType="begin"/>
            </w:r>
            <w:r>
              <w:rPr>
                <w:noProof/>
                <w:webHidden/>
              </w:rPr>
              <w:instrText xml:space="preserve"> PAGEREF _Toc515545656 \h </w:instrText>
            </w:r>
            <w:r>
              <w:rPr>
                <w:noProof/>
                <w:webHidden/>
              </w:rPr>
            </w:r>
            <w:r>
              <w:rPr>
                <w:noProof/>
                <w:webHidden/>
              </w:rPr>
              <w:fldChar w:fldCharType="separate"/>
            </w:r>
            <w:r>
              <w:rPr>
                <w:noProof/>
                <w:webHidden/>
              </w:rPr>
              <w:t>3</w:t>
            </w:r>
            <w:r>
              <w:rPr>
                <w:noProof/>
                <w:webHidden/>
              </w:rPr>
              <w:fldChar w:fldCharType="end"/>
            </w:r>
          </w:hyperlink>
        </w:p>
        <w:p w14:paraId="7E8715AE" w14:textId="33CFD12B" w:rsidR="00FC6958" w:rsidRDefault="00FC6958">
          <w:pPr>
            <w:pStyle w:val="TDC1"/>
            <w:tabs>
              <w:tab w:val="left" w:pos="440"/>
              <w:tab w:val="right" w:leader="dot" w:pos="8494"/>
            </w:tabs>
            <w:rPr>
              <w:rFonts w:eastAsiaTheme="minorEastAsia"/>
              <w:noProof/>
              <w:lang w:eastAsia="es-ES"/>
            </w:rPr>
          </w:pPr>
          <w:hyperlink w:anchor="_Toc515545657" w:history="1">
            <w:r w:rsidRPr="00800C40">
              <w:rPr>
                <w:rStyle w:val="Hipervnculo"/>
                <w:noProof/>
              </w:rPr>
              <w:t>2</w:t>
            </w:r>
            <w:r>
              <w:rPr>
                <w:rFonts w:eastAsiaTheme="minorEastAsia"/>
                <w:noProof/>
                <w:lang w:eastAsia="es-ES"/>
              </w:rPr>
              <w:tab/>
            </w:r>
            <w:r w:rsidRPr="00800C40">
              <w:rPr>
                <w:rStyle w:val="Hipervnculo"/>
                <w:noProof/>
              </w:rPr>
              <w:t>Descripción del proyecto</w:t>
            </w:r>
            <w:r>
              <w:rPr>
                <w:noProof/>
                <w:webHidden/>
              </w:rPr>
              <w:tab/>
            </w:r>
            <w:r>
              <w:rPr>
                <w:noProof/>
                <w:webHidden/>
              </w:rPr>
              <w:fldChar w:fldCharType="begin"/>
            </w:r>
            <w:r>
              <w:rPr>
                <w:noProof/>
                <w:webHidden/>
              </w:rPr>
              <w:instrText xml:space="preserve"> PAGEREF _Toc515545657 \h </w:instrText>
            </w:r>
            <w:r>
              <w:rPr>
                <w:noProof/>
                <w:webHidden/>
              </w:rPr>
            </w:r>
            <w:r>
              <w:rPr>
                <w:noProof/>
                <w:webHidden/>
              </w:rPr>
              <w:fldChar w:fldCharType="separate"/>
            </w:r>
            <w:r>
              <w:rPr>
                <w:noProof/>
                <w:webHidden/>
              </w:rPr>
              <w:t>4</w:t>
            </w:r>
            <w:r>
              <w:rPr>
                <w:noProof/>
                <w:webHidden/>
              </w:rPr>
              <w:fldChar w:fldCharType="end"/>
            </w:r>
          </w:hyperlink>
        </w:p>
        <w:p w14:paraId="1F579DF0" w14:textId="55DAF9A5" w:rsidR="00FC6958" w:rsidRDefault="00FC6958">
          <w:pPr>
            <w:pStyle w:val="TDC2"/>
            <w:tabs>
              <w:tab w:val="left" w:pos="880"/>
              <w:tab w:val="right" w:leader="dot" w:pos="8494"/>
            </w:tabs>
            <w:rPr>
              <w:rFonts w:eastAsiaTheme="minorEastAsia"/>
              <w:noProof/>
              <w:lang w:eastAsia="es-ES"/>
            </w:rPr>
          </w:pPr>
          <w:hyperlink w:anchor="_Toc515545658" w:history="1">
            <w:r w:rsidRPr="00800C40">
              <w:rPr>
                <w:rStyle w:val="Hipervnculo"/>
                <w:noProof/>
              </w:rPr>
              <w:t>2.1</w:t>
            </w:r>
            <w:r>
              <w:rPr>
                <w:rFonts w:eastAsiaTheme="minorEastAsia"/>
                <w:noProof/>
                <w:lang w:eastAsia="es-ES"/>
              </w:rPr>
              <w:tab/>
            </w:r>
            <w:r w:rsidRPr="00800C40">
              <w:rPr>
                <w:rStyle w:val="Hipervnculo"/>
                <w:noProof/>
              </w:rPr>
              <w:t>Enemigos</w:t>
            </w:r>
            <w:r>
              <w:rPr>
                <w:noProof/>
                <w:webHidden/>
              </w:rPr>
              <w:tab/>
            </w:r>
            <w:r>
              <w:rPr>
                <w:noProof/>
                <w:webHidden/>
              </w:rPr>
              <w:fldChar w:fldCharType="begin"/>
            </w:r>
            <w:r>
              <w:rPr>
                <w:noProof/>
                <w:webHidden/>
              </w:rPr>
              <w:instrText xml:space="preserve"> PAGEREF _Toc515545658 \h </w:instrText>
            </w:r>
            <w:r>
              <w:rPr>
                <w:noProof/>
                <w:webHidden/>
              </w:rPr>
            </w:r>
            <w:r>
              <w:rPr>
                <w:noProof/>
                <w:webHidden/>
              </w:rPr>
              <w:fldChar w:fldCharType="separate"/>
            </w:r>
            <w:r>
              <w:rPr>
                <w:noProof/>
                <w:webHidden/>
              </w:rPr>
              <w:t>4</w:t>
            </w:r>
            <w:r>
              <w:rPr>
                <w:noProof/>
                <w:webHidden/>
              </w:rPr>
              <w:fldChar w:fldCharType="end"/>
            </w:r>
          </w:hyperlink>
        </w:p>
        <w:p w14:paraId="7F52BF0C" w14:textId="683451FF" w:rsidR="00FC6958" w:rsidRDefault="00FC6958">
          <w:pPr>
            <w:pStyle w:val="TDC2"/>
            <w:tabs>
              <w:tab w:val="left" w:pos="1100"/>
              <w:tab w:val="right" w:leader="dot" w:pos="8494"/>
            </w:tabs>
            <w:rPr>
              <w:rFonts w:eastAsiaTheme="minorEastAsia"/>
              <w:noProof/>
              <w:lang w:eastAsia="es-ES"/>
            </w:rPr>
          </w:pPr>
          <w:hyperlink w:anchor="_Toc515545659" w:history="1">
            <w:r w:rsidRPr="00800C40">
              <w:rPr>
                <w:rStyle w:val="Hipervnculo"/>
                <w:noProof/>
              </w:rPr>
              <w:t>2.1.1</w:t>
            </w:r>
            <w:r>
              <w:rPr>
                <w:rFonts w:eastAsiaTheme="minorEastAsia"/>
                <w:noProof/>
                <w:lang w:eastAsia="es-ES"/>
              </w:rPr>
              <w:tab/>
            </w:r>
            <w:r w:rsidRPr="00800C40">
              <w:rPr>
                <w:rStyle w:val="Hipervnculo"/>
                <w:noProof/>
              </w:rPr>
              <w:t>Firebeast</w:t>
            </w:r>
            <w:r>
              <w:rPr>
                <w:noProof/>
                <w:webHidden/>
              </w:rPr>
              <w:tab/>
            </w:r>
            <w:r>
              <w:rPr>
                <w:noProof/>
                <w:webHidden/>
              </w:rPr>
              <w:fldChar w:fldCharType="begin"/>
            </w:r>
            <w:r>
              <w:rPr>
                <w:noProof/>
                <w:webHidden/>
              </w:rPr>
              <w:instrText xml:space="preserve"> PAGEREF _Toc515545659 \h </w:instrText>
            </w:r>
            <w:r>
              <w:rPr>
                <w:noProof/>
                <w:webHidden/>
              </w:rPr>
            </w:r>
            <w:r>
              <w:rPr>
                <w:noProof/>
                <w:webHidden/>
              </w:rPr>
              <w:fldChar w:fldCharType="separate"/>
            </w:r>
            <w:r>
              <w:rPr>
                <w:noProof/>
                <w:webHidden/>
              </w:rPr>
              <w:t>4</w:t>
            </w:r>
            <w:r>
              <w:rPr>
                <w:noProof/>
                <w:webHidden/>
              </w:rPr>
              <w:fldChar w:fldCharType="end"/>
            </w:r>
          </w:hyperlink>
        </w:p>
        <w:p w14:paraId="24783EC6" w14:textId="71AFFA32" w:rsidR="00FC6958" w:rsidRDefault="00FC6958">
          <w:pPr>
            <w:pStyle w:val="TDC2"/>
            <w:tabs>
              <w:tab w:val="left" w:pos="1100"/>
              <w:tab w:val="right" w:leader="dot" w:pos="8494"/>
            </w:tabs>
            <w:rPr>
              <w:rFonts w:eastAsiaTheme="minorEastAsia"/>
              <w:noProof/>
              <w:lang w:eastAsia="es-ES"/>
            </w:rPr>
          </w:pPr>
          <w:hyperlink w:anchor="_Toc515545660" w:history="1">
            <w:r w:rsidRPr="00800C40">
              <w:rPr>
                <w:rStyle w:val="Hipervnculo"/>
                <w:noProof/>
              </w:rPr>
              <w:t>2.1.2</w:t>
            </w:r>
            <w:r>
              <w:rPr>
                <w:rFonts w:eastAsiaTheme="minorEastAsia"/>
                <w:noProof/>
                <w:lang w:eastAsia="es-ES"/>
              </w:rPr>
              <w:tab/>
            </w:r>
            <w:r w:rsidRPr="00800C40">
              <w:rPr>
                <w:rStyle w:val="Hipervnculo"/>
                <w:noProof/>
              </w:rPr>
              <w:t>Skeleton</w:t>
            </w:r>
            <w:r>
              <w:rPr>
                <w:noProof/>
                <w:webHidden/>
              </w:rPr>
              <w:tab/>
            </w:r>
            <w:r>
              <w:rPr>
                <w:noProof/>
                <w:webHidden/>
              </w:rPr>
              <w:fldChar w:fldCharType="begin"/>
            </w:r>
            <w:r>
              <w:rPr>
                <w:noProof/>
                <w:webHidden/>
              </w:rPr>
              <w:instrText xml:space="preserve"> PAGEREF _Toc515545660 \h </w:instrText>
            </w:r>
            <w:r>
              <w:rPr>
                <w:noProof/>
                <w:webHidden/>
              </w:rPr>
            </w:r>
            <w:r>
              <w:rPr>
                <w:noProof/>
                <w:webHidden/>
              </w:rPr>
              <w:fldChar w:fldCharType="separate"/>
            </w:r>
            <w:r>
              <w:rPr>
                <w:noProof/>
                <w:webHidden/>
              </w:rPr>
              <w:t>4</w:t>
            </w:r>
            <w:r>
              <w:rPr>
                <w:noProof/>
                <w:webHidden/>
              </w:rPr>
              <w:fldChar w:fldCharType="end"/>
            </w:r>
          </w:hyperlink>
        </w:p>
        <w:p w14:paraId="340CFEE2" w14:textId="2F2C4CD9" w:rsidR="00FC6958" w:rsidRDefault="00FC6958">
          <w:pPr>
            <w:pStyle w:val="TDC2"/>
            <w:tabs>
              <w:tab w:val="left" w:pos="1100"/>
              <w:tab w:val="right" w:leader="dot" w:pos="8494"/>
            </w:tabs>
            <w:rPr>
              <w:rFonts w:eastAsiaTheme="minorEastAsia"/>
              <w:noProof/>
              <w:lang w:eastAsia="es-ES"/>
            </w:rPr>
          </w:pPr>
          <w:hyperlink w:anchor="_Toc515545661" w:history="1">
            <w:r w:rsidRPr="00800C40">
              <w:rPr>
                <w:rStyle w:val="Hipervnculo"/>
                <w:noProof/>
              </w:rPr>
              <w:t>2.1.3</w:t>
            </w:r>
            <w:r>
              <w:rPr>
                <w:rFonts w:eastAsiaTheme="minorEastAsia"/>
                <w:noProof/>
                <w:lang w:eastAsia="es-ES"/>
              </w:rPr>
              <w:tab/>
            </w:r>
            <w:r w:rsidRPr="00800C40">
              <w:rPr>
                <w:rStyle w:val="Hipervnculo"/>
                <w:noProof/>
              </w:rPr>
              <w:t>Spider</w:t>
            </w:r>
            <w:r>
              <w:rPr>
                <w:noProof/>
                <w:webHidden/>
              </w:rPr>
              <w:tab/>
            </w:r>
            <w:r>
              <w:rPr>
                <w:noProof/>
                <w:webHidden/>
              </w:rPr>
              <w:fldChar w:fldCharType="begin"/>
            </w:r>
            <w:r>
              <w:rPr>
                <w:noProof/>
                <w:webHidden/>
              </w:rPr>
              <w:instrText xml:space="preserve"> PAGEREF _Toc515545661 \h </w:instrText>
            </w:r>
            <w:r>
              <w:rPr>
                <w:noProof/>
                <w:webHidden/>
              </w:rPr>
            </w:r>
            <w:r>
              <w:rPr>
                <w:noProof/>
                <w:webHidden/>
              </w:rPr>
              <w:fldChar w:fldCharType="separate"/>
            </w:r>
            <w:r>
              <w:rPr>
                <w:noProof/>
                <w:webHidden/>
              </w:rPr>
              <w:t>5</w:t>
            </w:r>
            <w:r>
              <w:rPr>
                <w:noProof/>
                <w:webHidden/>
              </w:rPr>
              <w:fldChar w:fldCharType="end"/>
            </w:r>
          </w:hyperlink>
        </w:p>
        <w:p w14:paraId="719AEC7B" w14:textId="2603E67B" w:rsidR="00FC6958" w:rsidRDefault="00FC6958">
          <w:pPr>
            <w:pStyle w:val="TDC2"/>
            <w:tabs>
              <w:tab w:val="left" w:pos="880"/>
              <w:tab w:val="right" w:leader="dot" w:pos="8494"/>
            </w:tabs>
            <w:rPr>
              <w:rFonts w:eastAsiaTheme="minorEastAsia"/>
              <w:noProof/>
              <w:lang w:eastAsia="es-ES"/>
            </w:rPr>
          </w:pPr>
          <w:hyperlink w:anchor="_Toc515545662" w:history="1">
            <w:r w:rsidRPr="00800C40">
              <w:rPr>
                <w:rStyle w:val="Hipervnculo"/>
                <w:noProof/>
              </w:rPr>
              <w:t>2.2</w:t>
            </w:r>
            <w:r>
              <w:rPr>
                <w:rFonts w:eastAsiaTheme="minorEastAsia"/>
                <w:noProof/>
                <w:lang w:eastAsia="es-ES"/>
              </w:rPr>
              <w:tab/>
            </w:r>
            <w:r w:rsidRPr="00800C40">
              <w:rPr>
                <w:rStyle w:val="Hipervnculo"/>
                <w:noProof/>
              </w:rPr>
              <w:t>Mecanismos de juego</w:t>
            </w:r>
            <w:r>
              <w:rPr>
                <w:noProof/>
                <w:webHidden/>
              </w:rPr>
              <w:tab/>
            </w:r>
            <w:r>
              <w:rPr>
                <w:noProof/>
                <w:webHidden/>
              </w:rPr>
              <w:fldChar w:fldCharType="begin"/>
            </w:r>
            <w:r>
              <w:rPr>
                <w:noProof/>
                <w:webHidden/>
              </w:rPr>
              <w:instrText xml:space="preserve"> PAGEREF _Toc515545662 \h </w:instrText>
            </w:r>
            <w:r>
              <w:rPr>
                <w:noProof/>
                <w:webHidden/>
              </w:rPr>
            </w:r>
            <w:r>
              <w:rPr>
                <w:noProof/>
                <w:webHidden/>
              </w:rPr>
              <w:fldChar w:fldCharType="separate"/>
            </w:r>
            <w:r>
              <w:rPr>
                <w:noProof/>
                <w:webHidden/>
              </w:rPr>
              <w:t>5</w:t>
            </w:r>
            <w:r>
              <w:rPr>
                <w:noProof/>
                <w:webHidden/>
              </w:rPr>
              <w:fldChar w:fldCharType="end"/>
            </w:r>
          </w:hyperlink>
        </w:p>
        <w:p w14:paraId="5F6F165B" w14:textId="6B3FE48D" w:rsidR="00FC6958" w:rsidRDefault="00FC6958">
          <w:pPr>
            <w:pStyle w:val="TDC2"/>
            <w:tabs>
              <w:tab w:val="left" w:pos="1100"/>
              <w:tab w:val="right" w:leader="dot" w:pos="8494"/>
            </w:tabs>
            <w:rPr>
              <w:rFonts w:eastAsiaTheme="minorEastAsia"/>
              <w:noProof/>
              <w:lang w:eastAsia="es-ES"/>
            </w:rPr>
          </w:pPr>
          <w:hyperlink w:anchor="_Toc515545663" w:history="1">
            <w:r w:rsidRPr="00800C40">
              <w:rPr>
                <w:rStyle w:val="Hipervnculo"/>
                <w:noProof/>
              </w:rPr>
              <w:t>2.2.1</w:t>
            </w:r>
            <w:r>
              <w:rPr>
                <w:rFonts w:eastAsiaTheme="minorEastAsia"/>
                <w:noProof/>
                <w:lang w:eastAsia="es-ES"/>
              </w:rPr>
              <w:tab/>
            </w:r>
            <w:r w:rsidRPr="00800C40">
              <w:rPr>
                <w:rStyle w:val="Hipervnculo"/>
                <w:noProof/>
              </w:rPr>
              <w:t>Stone</w:t>
            </w:r>
            <w:r>
              <w:rPr>
                <w:noProof/>
                <w:webHidden/>
              </w:rPr>
              <w:tab/>
            </w:r>
            <w:r>
              <w:rPr>
                <w:noProof/>
                <w:webHidden/>
              </w:rPr>
              <w:fldChar w:fldCharType="begin"/>
            </w:r>
            <w:r>
              <w:rPr>
                <w:noProof/>
                <w:webHidden/>
              </w:rPr>
              <w:instrText xml:space="preserve"> PAGEREF _Toc515545663 \h </w:instrText>
            </w:r>
            <w:r>
              <w:rPr>
                <w:noProof/>
                <w:webHidden/>
              </w:rPr>
            </w:r>
            <w:r>
              <w:rPr>
                <w:noProof/>
                <w:webHidden/>
              </w:rPr>
              <w:fldChar w:fldCharType="separate"/>
            </w:r>
            <w:r>
              <w:rPr>
                <w:noProof/>
                <w:webHidden/>
              </w:rPr>
              <w:t>5</w:t>
            </w:r>
            <w:r>
              <w:rPr>
                <w:noProof/>
                <w:webHidden/>
              </w:rPr>
              <w:fldChar w:fldCharType="end"/>
            </w:r>
          </w:hyperlink>
        </w:p>
        <w:p w14:paraId="43B97BA6" w14:textId="0265F9AE" w:rsidR="00FC6958" w:rsidRDefault="00FC6958">
          <w:pPr>
            <w:pStyle w:val="TDC2"/>
            <w:tabs>
              <w:tab w:val="left" w:pos="1100"/>
              <w:tab w:val="right" w:leader="dot" w:pos="8494"/>
            </w:tabs>
            <w:rPr>
              <w:rFonts w:eastAsiaTheme="minorEastAsia"/>
              <w:noProof/>
              <w:lang w:eastAsia="es-ES"/>
            </w:rPr>
          </w:pPr>
          <w:hyperlink w:anchor="_Toc515545664" w:history="1">
            <w:r w:rsidRPr="00800C40">
              <w:rPr>
                <w:rStyle w:val="Hipervnculo"/>
                <w:noProof/>
              </w:rPr>
              <w:t>2.2.2</w:t>
            </w:r>
            <w:r>
              <w:rPr>
                <w:rFonts w:eastAsiaTheme="minorEastAsia"/>
                <w:noProof/>
                <w:lang w:eastAsia="es-ES"/>
              </w:rPr>
              <w:tab/>
            </w:r>
            <w:r w:rsidRPr="00800C40">
              <w:rPr>
                <w:rStyle w:val="Hipervnculo"/>
                <w:noProof/>
              </w:rPr>
              <w:t>Obstacle</w:t>
            </w:r>
            <w:r>
              <w:rPr>
                <w:noProof/>
                <w:webHidden/>
              </w:rPr>
              <w:tab/>
            </w:r>
            <w:r>
              <w:rPr>
                <w:noProof/>
                <w:webHidden/>
              </w:rPr>
              <w:fldChar w:fldCharType="begin"/>
            </w:r>
            <w:r>
              <w:rPr>
                <w:noProof/>
                <w:webHidden/>
              </w:rPr>
              <w:instrText xml:space="preserve"> PAGEREF _Toc515545664 \h </w:instrText>
            </w:r>
            <w:r>
              <w:rPr>
                <w:noProof/>
                <w:webHidden/>
              </w:rPr>
            </w:r>
            <w:r>
              <w:rPr>
                <w:noProof/>
                <w:webHidden/>
              </w:rPr>
              <w:fldChar w:fldCharType="separate"/>
            </w:r>
            <w:r>
              <w:rPr>
                <w:noProof/>
                <w:webHidden/>
              </w:rPr>
              <w:t>5</w:t>
            </w:r>
            <w:r>
              <w:rPr>
                <w:noProof/>
                <w:webHidden/>
              </w:rPr>
              <w:fldChar w:fldCharType="end"/>
            </w:r>
          </w:hyperlink>
        </w:p>
        <w:p w14:paraId="3DC959EF" w14:textId="29059D74" w:rsidR="00FC6958" w:rsidRDefault="00FC6958">
          <w:pPr>
            <w:pStyle w:val="TDC2"/>
            <w:tabs>
              <w:tab w:val="left" w:pos="1100"/>
              <w:tab w:val="right" w:leader="dot" w:pos="8494"/>
            </w:tabs>
            <w:rPr>
              <w:rFonts w:eastAsiaTheme="minorEastAsia"/>
              <w:noProof/>
              <w:lang w:eastAsia="es-ES"/>
            </w:rPr>
          </w:pPr>
          <w:hyperlink w:anchor="_Toc515545665" w:history="1">
            <w:r w:rsidRPr="00800C40">
              <w:rPr>
                <w:rStyle w:val="Hipervnculo"/>
                <w:noProof/>
              </w:rPr>
              <w:t>2.2.3</w:t>
            </w:r>
            <w:r>
              <w:rPr>
                <w:rFonts w:eastAsiaTheme="minorEastAsia"/>
                <w:noProof/>
                <w:lang w:eastAsia="es-ES"/>
              </w:rPr>
              <w:tab/>
            </w:r>
            <w:r w:rsidRPr="00800C40">
              <w:rPr>
                <w:rStyle w:val="Hipervnculo"/>
                <w:noProof/>
              </w:rPr>
              <w:t>Trap</w:t>
            </w:r>
            <w:r>
              <w:rPr>
                <w:noProof/>
                <w:webHidden/>
              </w:rPr>
              <w:tab/>
            </w:r>
            <w:r>
              <w:rPr>
                <w:noProof/>
                <w:webHidden/>
              </w:rPr>
              <w:fldChar w:fldCharType="begin"/>
            </w:r>
            <w:r>
              <w:rPr>
                <w:noProof/>
                <w:webHidden/>
              </w:rPr>
              <w:instrText xml:space="preserve"> PAGEREF _Toc515545665 \h </w:instrText>
            </w:r>
            <w:r>
              <w:rPr>
                <w:noProof/>
                <w:webHidden/>
              </w:rPr>
            </w:r>
            <w:r>
              <w:rPr>
                <w:noProof/>
                <w:webHidden/>
              </w:rPr>
              <w:fldChar w:fldCharType="separate"/>
            </w:r>
            <w:r>
              <w:rPr>
                <w:noProof/>
                <w:webHidden/>
              </w:rPr>
              <w:t>6</w:t>
            </w:r>
            <w:r>
              <w:rPr>
                <w:noProof/>
                <w:webHidden/>
              </w:rPr>
              <w:fldChar w:fldCharType="end"/>
            </w:r>
          </w:hyperlink>
        </w:p>
        <w:p w14:paraId="708BFC5D" w14:textId="6CA0811E" w:rsidR="00FC6958" w:rsidRDefault="00FC6958">
          <w:pPr>
            <w:pStyle w:val="TDC2"/>
            <w:tabs>
              <w:tab w:val="left" w:pos="1100"/>
              <w:tab w:val="right" w:leader="dot" w:pos="8494"/>
            </w:tabs>
            <w:rPr>
              <w:rFonts w:eastAsiaTheme="minorEastAsia"/>
              <w:noProof/>
              <w:lang w:eastAsia="es-ES"/>
            </w:rPr>
          </w:pPr>
          <w:hyperlink w:anchor="_Toc515545666" w:history="1">
            <w:r w:rsidRPr="00800C40">
              <w:rPr>
                <w:rStyle w:val="Hipervnculo"/>
                <w:noProof/>
              </w:rPr>
              <w:t>2.2.4</w:t>
            </w:r>
            <w:r>
              <w:rPr>
                <w:rFonts w:eastAsiaTheme="minorEastAsia"/>
                <w:noProof/>
                <w:lang w:eastAsia="es-ES"/>
              </w:rPr>
              <w:tab/>
            </w:r>
            <w:r w:rsidRPr="00800C40">
              <w:rPr>
                <w:rStyle w:val="Hipervnculo"/>
                <w:noProof/>
              </w:rPr>
              <w:t>Fire</w:t>
            </w:r>
            <w:r>
              <w:rPr>
                <w:noProof/>
                <w:webHidden/>
              </w:rPr>
              <w:tab/>
            </w:r>
            <w:r>
              <w:rPr>
                <w:noProof/>
                <w:webHidden/>
              </w:rPr>
              <w:fldChar w:fldCharType="begin"/>
            </w:r>
            <w:r>
              <w:rPr>
                <w:noProof/>
                <w:webHidden/>
              </w:rPr>
              <w:instrText xml:space="preserve"> PAGEREF _Toc515545666 \h </w:instrText>
            </w:r>
            <w:r>
              <w:rPr>
                <w:noProof/>
                <w:webHidden/>
              </w:rPr>
            </w:r>
            <w:r>
              <w:rPr>
                <w:noProof/>
                <w:webHidden/>
              </w:rPr>
              <w:fldChar w:fldCharType="separate"/>
            </w:r>
            <w:r>
              <w:rPr>
                <w:noProof/>
                <w:webHidden/>
              </w:rPr>
              <w:t>6</w:t>
            </w:r>
            <w:r>
              <w:rPr>
                <w:noProof/>
                <w:webHidden/>
              </w:rPr>
              <w:fldChar w:fldCharType="end"/>
            </w:r>
          </w:hyperlink>
        </w:p>
        <w:p w14:paraId="455D741F" w14:textId="0C805D22" w:rsidR="00FC6958" w:rsidRDefault="00FC6958">
          <w:pPr>
            <w:pStyle w:val="TDC2"/>
            <w:tabs>
              <w:tab w:val="left" w:pos="880"/>
              <w:tab w:val="right" w:leader="dot" w:pos="8494"/>
            </w:tabs>
            <w:rPr>
              <w:rFonts w:eastAsiaTheme="minorEastAsia"/>
              <w:noProof/>
              <w:lang w:eastAsia="es-ES"/>
            </w:rPr>
          </w:pPr>
          <w:hyperlink w:anchor="_Toc515545667" w:history="1">
            <w:r w:rsidRPr="00800C40">
              <w:rPr>
                <w:rStyle w:val="Hipervnculo"/>
                <w:noProof/>
              </w:rPr>
              <w:t>2.3</w:t>
            </w:r>
            <w:r>
              <w:rPr>
                <w:rFonts w:eastAsiaTheme="minorEastAsia"/>
                <w:noProof/>
                <w:lang w:eastAsia="es-ES"/>
              </w:rPr>
              <w:tab/>
            </w:r>
            <w:r w:rsidRPr="00800C40">
              <w:rPr>
                <w:rStyle w:val="Hipervnculo"/>
                <w:noProof/>
              </w:rPr>
              <w:t>Niveles</w:t>
            </w:r>
            <w:r>
              <w:rPr>
                <w:noProof/>
                <w:webHidden/>
              </w:rPr>
              <w:tab/>
            </w:r>
            <w:r>
              <w:rPr>
                <w:noProof/>
                <w:webHidden/>
              </w:rPr>
              <w:fldChar w:fldCharType="begin"/>
            </w:r>
            <w:r>
              <w:rPr>
                <w:noProof/>
                <w:webHidden/>
              </w:rPr>
              <w:instrText xml:space="preserve"> PAGEREF _Toc515545667 \h </w:instrText>
            </w:r>
            <w:r>
              <w:rPr>
                <w:noProof/>
                <w:webHidden/>
              </w:rPr>
            </w:r>
            <w:r>
              <w:rPr>
                <w:noProof/>
                <w:webHidden/>
              </w:rPr>
              <w:fldChar w:fldCharType="separate"/>
            </w:r>
            <w:r>
              <w:rPr>
                <w:noProof/>
                <w:webHidden/>
              </w:rPr>
              <w:t>6</w:t>
            </w:r>
            <w:r>
              <w:rPr>
                <w:noProof/>
                <w:webHidden/>
              </w:rPr>
              <w:fldChar w:fldCharType="end"/>
            </w:r>
          </w:hyperlink>
        </w:p>
        <w:p w14:paraId="2D3C9850" w14:textId="0EE9672A" w:rsidR="00FC6958" w:rsidRDefault="00FC6958">
          <w:pPr>
            <w:pStyle w:val="TDC2"/>
            <w:tabs>
              <w:tab w:val="left" w:pos="1100"/>
              <w:tab w:val="right" w:leader="dot" w:pos="8494"/>
            </w:tabs>
            <w:rPr>
              <w:rFonts w:eastAsiaTheme="minorEastAsia"/>
              <w:noProof/>
              <w:lang w:eastAsia="es-ES"/>
            </w:rPr>
          </w:pPr>
          <w:hyperlink w:anchor="_Toc515545668" w:history="1">
            <w:r w:rsidRPr="00800C40">
              <w:rPr>
                <w:rStyle w:val="Hipervnculo"/>
                <w:noProof/>
              </w:rPr>
              <w:t>2.3.1</w:t>
            </w:r>
            <w:r>
              <w:rPr>
                <w:rFonts w:eastAsiaTheme="minorEastAsia"/>
                <w:noProof/>
                <w:lang w:eastAsia="es-ES"/>
              </w:rPr>
              <w:tab/>
            </w:r>
            <w:r w:rsidRPr="00800C40">
              <w:rPr>
                <w:rStyle w:val="Hipervnculo"/>
                <w:noProof/>
              </w:rPr>
              <w:t>Nivel 1</w:t>
            </w:r>
            <w:r>
              <w:rPr>
                <w:noProof/>
                <w:webHidden/>
              </w:rPr>
              <w:tab/>
            </w:r>
            <w:r>
              <w:rPr>
                <w:noProof/>
                <w:webHidden/>
              </w:rPr>
              <w:fldChar w:fldCharType="begin"/>
            </w:r>
            <w:r>
              <w:rPr>
                <w:noProof/>
                <w:webHidden/>
              </w:rPr>
              <w:instrText xml:space="preserve"> PAGEREF _Toc515545668 \h </w:instrText>
            </w:r>
            <w:r>
              <w:rPr>
                <w:noProof/>
                <w:webHidden/>
              </w:rPr>
            </w:r>
            <w:r>
              <w:rPr>
                <w:noProof/>
                <w:webHidden/>
              </w:rPr>
              <w:fldChar w:fldCharType="separate"/>
            </w:r>
            <w:r>
              <w:rPr>
                <w:noProof/>
                <w:webHidden/>
              </w:rPr>
              <w:t>7</w:t>
            </w:r>
            <w:r>
              <w:rPr>
                <w:noProof/>
                <w:webHidden/>
              </w:rPr>
              <w:fldChar w:fldCharType="end"/>
            </w:r>
          </w:hyperlink>
        </w:p>
        <w:p w14:paraId="08AC00BE" w14:textId="20BA125C" w:rsidR="00FC6958" w:rsidRDefault="00FC6958">
          <w:pPr>
            <w:pStyle w:val="TDC2"/>
            <w:tabs>
              <w:tab w:val="left" w:pos="1100"/>
              <w:tab w:val="right" w:leader="dot" w:pos="8494"/>
            </w:tabs>
            <w:rPr>
              <w:rFonts w:eastAsiaTheme="minorEastAsia"/>
              <w:noProof/>
              <w:lang w:eastAsia="es-ES"/>
            </w:rPr>
          </w:pPr>
          <w:hyperlink w:anchor="_Toc515545669" w:history="1">
            <w:r w:rsidRPr="00800C40">
              <w:rPr>
                <w:rStyle w:val="Hipervnculo"/>
                <w:noProof/>
              </w:rPr>
              <w:t>2.3.2</w:t>
            </w:r>
            <w:r>
              <w:rPr>
                <w:rFonts w:eastAsiaTheme="minorEastAsia"/>
                <w:noProof/>
                <w:lang w:eastAsia="es-ES"/>
              </w:rPr>
              <w:tab/>
            </w:r>
            <w:r w:rsidRPr="00800C40">
              <w:rPr>
                <w:rStyle w:val="Hipervnculo"/>
                <w:noProof/>
              </w:rPr>
              <w:t>Nivel 2</w:t>
            </w:r>
            <w:r>
              <w:rPr>
                <w:noProof/>
                <w:webHidden/>
              </w:rPr>
              <w:tab/>
            </w:r>
            <w:r>
              <w:rPr>
                <w:noProof/>
                <w:webHidden/>
              </w:rPr>
              <w:fldChar w:fldCharType="begin"/>
            </w:r>
            <w:r>
              <w:rPr>
                <w:noProof/>
                <w:webHidden/>
              </w:rPr>
              <w:instrText xml:space="preserve"> PAGEREF _Toc515545669 \h </w:instrText>
            </w:r>
            <w:r>
              <w:rPr>
                <w:noProof/>
                <w:webHidden/>
              </w:rPr>
            </w:r>
            <w:r>
              <w:rPr>
                <w:noProof/>
                <w:webHidden/>
              </w:rPr>
              <w:fldChar w:fldCharType="separate"/>
            </w:r>
            <w:r>
              <w:rPr>
                <w:noProof/>
                <w:webHidden/>
              </w:rPr>
              <w:t>7</w:t>
            </w:r>
            <w:r>
              <w:rPr>
                <w:noProof/>
                <w:webHidden/>
              </w:rPr>
              <w:fldChar w:fldCharType="end"/>
            </w:r>
          </w:hyperlink>
        </w:p>
        <w:p w14:paraId="49A53E08" w14:textId="6607E424" w:rsidR="00FC6958" w:rsidRDefault="00FC6958">
          <w:pPr>
            <w:pStyle w:val="TDC2"/>
            <w:tabs>
              <w:tab w:val="left" w:pos="1100"/>
              <w:tab w:val="right" w:leader="dot" w:pos="8494"/>
            </w:tabs>
            <w:rPr>
              <w:rFonts w:eastAsiaTheme="minorEastAsia"/>
              <w:noProof/>
              <w:lang w:eastAsia="es-ES"/>
            </w:rPr>
          </w:pPr>
          <w:hyperlink w:anchor="_Toc515545670" w:history="1">
            <w:r w:rsidRPr="00800C40">
              <w:rPr>
                <w:rStyle w:val="Hipervnculo"/>
                <w:noProof/>
              </w:rPr>
              <w:t>2.3.3</w:t>
            </w:r>
            <w:r>
              <w:rPr>
                <w:rFonts w:eastAsiaTheme="minorEastAsia"/>
                <w:noProof/>
                <w:lang w:eastAsia="es-ES"/>
              </w:rPr>
              <w:tab/>
            </w:r>
            <w:r w:rsidRPr="00800C40">
              <w:rPr>
                <w:rStyle w:val="Hipervnculo"/>
                <w:noProof/>
              </w:rPr>
              <w:t>Nivel 3</w:t>
            </w:r>
            <w:r>
              <w:rPr>
                <w:noProof/>
                <w:webHidden/>
              </w:rPr>
              <w:tab/>
            </w:r>
            <w:r>
              <w:rPr>
                <w:noProof/>
                <w:webHidden/>
              </w:rPr>
              <w:fldChar w:fldCharType="begin"/>
            </w:r>
            <w:r>
              <w:rPr>
                <w:noProof/>
                <w:webHidden/>
              </w:rPr>
              <w:instrText xml:space="preserve"> PAGEREF _Toc515545670 \h </w:instrText>
            </w:r>
            <w:r>
              <w:rPr>
                <w:noProof/>
                <w:webHidden/>
              </w:rPr>
            </w:r>
            <w:r>
              <w:rPr>
                <w:noProof/>
                <w:webHidden/>
              </w:rPr>
              <w:fldChar w:fldCharType="separate"/>
            </w:r>
            <w:r>
              <w:rPr>
                <w:noProof/>
                <w:webHidden/>
              </w:rPr>
              <w:t>9</w:t>
            </w:r>
            <w:r>
              <w:rPr>
                <w:noProof/>
                <w:webHidden/>
              </w:rPr>
              <w:fldChar w:fldCharType="end"/>
            </w:r>
          </w:hyperlink>
        </w:p>
        <w:p w14:paraId="63499DE8" w14:textId="34BDCE30" w:rsidR="00FC6958" w:rsidRDefault="00FC6958">
          <w:pPr>
            <w:pStyle w:val="TDC2"/>
            <w:tabs>
              <w:tab w:val="left" w:pos="1100"/>
              <w:tab w:val="right" w:leader="dot" w:pos="8494"/>
            </w:tabs>
            <w:rPr>
              <w:rFonts w:eastAsiaTheme="minorEastAsia"/>
              <w:noProof/>
              <w:lang w:eastAsia="es-ES"/>
            </w:rPr>
          </w:pPr>
          <w:hyperlink w:anchor="_Toc515545671" w:history="1">
            <w:r w:rsidRPr="00800C40">
              <w:rPr>
                <w:rStyle w:val="Hipervnculo"/>
                <w:noProof/>
              </w:rPr>
              <w:t>2.3.4</w:t>
            </w:r>
            <w:r>
              <w:rPr>
                <w:rFonts w:eastAsiaTheme="minorEastAsia"/>
                <w:noProof/>
                <w:lang w:eastAsia="es-ES"/>
              </w:rPr>
              <w:tab/>
            </w:r>
            <w:r w:rsidRPr="00800C40">
              <w:rPr>
                <w:rStyle w:val="Hipervnculo"/>
                <w:noProof/>
              </w:rPr>
              <w:t>Nivel 4</w:t>
            </w:r>
            <w:r>
              <w:rPr>
                <w:noProof/>
                <w:webHidden/>
              </w:rPr>
              <w:tab/>
            </w:r>
            <w:r>
              <w:rPr>
                <w:noProof/>
                <w:webHidden/>
              </w:rPr>
              <w:fldChar w:fldCharType="begin"/>
            </w:r>
            <w:r>
              <w:rPr>
                <w:noProof/>
                <w:webHidden/>
              </w:rPr>
              <w:instrText xml:space="preserve"> PAGEREF _Toc515545671 \h </w:instrText>
            </w:r>
            <w:r>
              <w:rPr>
                <w:noProof/>
                <w:webHidden/>
              </w:rPr>
            </w:r>
            <w:r>
              <w:rPr>
                <w:noProof/>
                <w:webHidden/>
              </w:rPr>
              <w:fldChar w:fldCharType="separate"/>
            </w:r>
            <w:r>
              <w:rPr>
                <w:noProof/>
                <w:webHidden/>
              </w:rPr>
              <w:t>9</w:t>
            </w:r>
            <w:r>
              <w:rPr>
                <w:noProof/>
                <w:webHidden/>
              </w:rPr>
              <w:fldChar w:fldCharType="end"/>
            </w:r>
          </w:hyperlink>
        </w:p>
        <w:p w14:paraId="1A3BC7CB" w14:textId="23837BFB" w:rsidR="00FC6958" w:rsidRDefault="00FC6958">
          <w:pPr>
            <w:pStyle w:val="TDC2"/>
            <w:tabs>
              <w:tab w:val="left" w:pos="1100"/>
              <w:tab w:val="right" w:leader="dot" w:pos="8494"/>
            </w:tabs>
            <w:rPr>
              <w:rFonts w:eastAsiaTheme="minorEastAsia"/>
              <w:noProof/>
              <w:lang w:eastAsia="es-ES"/>
            </w:rPr>
          </w:pPr>
          <w:hyperlink w:anchor="_Toc515545672" w:history="1">
            <w:r w:rsidRPr="00800C40">
              <w:rPr>
                <w:rStyle w:val="Hipervnculo"/>
                <w:noProof/>
              </w:rPr>
              <w:t>2.3.5</w:t>
            </w:r>
            <w:r>
              <w:rPr>
                <w:rFonts w:eastAsiaTheme="minorEastAsia"/>
                <w:noProof/>
                <w:lang w:eastAsia="es-ES"/>
              </w:rPr>
              <w:tab/>
            </w:r>
            <w:r w:rsidRPr="00800C40">
              <w:rPr>
                <w:rStyle w:val="Hipervnculo"/>
                <w:noProof/>
              </w:rPr>
              <w:t>Nivel 5</w:t>
            </w:r>
            <w:r>
              <w:rPr>
                <w:noProof/>
                <w:webHidden/>
              </w:rPr>
              <w:tab/>
            </w:r>
            <w:r>
              <w:rPr>
                <w:noProof/>
                <w:webHidden/>
              </w:rPr>
              <w:fldChar w:fldCharType="begin"/>
            </w:r>
            <w:r>
              <w:rPr>
                <w:noProof/>
                <w:webHidden/>
              </w:rPr>
              <w:instrText xml:space="preserve"> PAGEREF _Toc515545672 \h </w:instrText>
            </w:r>
            <w:r>
              <w:rPr>
                <w:noProof/>
                <w:webHidden/>
              </w:rPr>
            </w:r>
            <w:r>
              <w:rPr>
                <w:noProof/>
                <w:webHidden/>
              </w:rPr>
              <w:fldChar w:fldCharType="separate"/>
            </w:r>
            <w:r>
              <w:rPr>
                <w:noProof/>
                <w:webHidden/>
              </w:rPr>
              <w:t>10</w:t>
            </w:r>
            <w:r>
              <w:rPr>
                <w:noProof/>
                <w:webHidden/>
              </w:rPr>
              <w:fldChar w:fldCharType="end"/>
            </w:r>
          </w:hyperlink>
        </w:p>
        <w:p w14:paraId="026C698D" w14:textId="300F68C5" w:rsidR="00FC6958" w:rsidRDefault="00FC6958">
          <w:pPr>
            <w:pStyle w:val="TDC2"/>
            <w:tabs>
              <w:tab w:val="left" w:pos="880"/>
              <w:tab w:val="right" w:leader="dot" w:pos="8494"/>
            </w:tabs>
            <w:rPr>
              <w:rFonts w:eastAsiaTheme="minorEastAsia"/>
              <w:noProof/>
              <w:lang w:eastAsia="es-ES"/>
            </w:rPr>
          </w:pPr>
          <w:hyperlink w:anchor="_Toc515545673" w:history="1">
            <w:r w:rsidRPr="00800C40">
              <w:rPr>
                <w:rStyle w:val="Hipervnculo"/>
                <w:noProof/>
              </w:rPr>
              <w:t>2.4</w:t>
            </w:r>
            <w:r>
              <w:rPr>
                <w:rFonts w:eastAsiaTheme="minorEastAsia"/>
                <w:noProof/>
                <w:lang w:eastAsia="es-ES"/>
              </w:rPr>
              <w:tab/>
            </w:r>
            <w:r w:rsidRPr="00800C40">
              <w:rPr>
                <w:rStyle w:val="Hipervnculo"/>
                <w:noProof/>
              </w:rPr>
              <w:t>Instrucciones de juego</w:t>
            </w:r>
            <w:r>
              <w:rPr>
                <w:noProof/>
                <w:webHidden/>
              </w:rPr>
              <w:tab/>
            </w:r>
            <w:r>
              <w:rPr>
                <w:noProof/>
                <w:webHidden/>
              </w:rPr>
              <w:fldChar w:fldCharType="begin"/>
            </w:r>
            <w:r>
              <w:rPr>
                <w:noProof/>
                <w:webHidden/>
              </w:rPr>
              <w:instrText xml:space="preserve"> PAGEREF _Toc515545673 \h </w:instrText>
            </w:r>
            <w:r>
              <w:rPr>
                <w:noProof/>
                <w:webHidden/>
              </w:rPr>
            </w:r>
            <w:r>
              <w:rPr>
                <w:noProof/>
                <w:webHidden/>
              </w:rPr>
              <w:fldChar w:fldCharType="separate"/>
            </w:r>
            <w:r>
              <w:rPr>
                <w:noProof/>
                <w:webHidden/>
              </w:rPr>
              <w:t>10</w:t>
            </w:r>
            <w:r>
              <w:rPr>
                <w:noProof/>
                <w:webHidden/>
              </w:rPr>
              <w:fldChar w:fldCharType="end"/>
            </w:r>
          </w:hyperlink>
        </w:p>
        <w:p w14:paraId="1419FF8C" w14:textId="777012F8" w:rsidR="00FC6958" w:rsidRDefault="00FC6958">
          <w:pPr>
            <w:pStyle w:val="TDC2"/>
            <w:tabs>
              <w:tab w:val="left" w:pos="880"/>
              <w:tab w:val="right" w:leader="dot" w:pos="8494"/>
            </w:tabs>
            <w:rPr>
              <w:rFonts w:eastAsiaTheme="minorEastAsia"/>
              <w:noProof/>
              <w:lang w:eastAsia="es-ES"/>
            </w:rPr>
          </w:pPr>
          <w:hyperlink w:anchor="_Toc515545674" w:history="1">
            <w:r w:rsidRPr="00800C40">
              <w:rPr>
                <w:rStyle w:val="Hipervnculo"/>
                <w:noProof/>
              </w:rPr>
              <w:t>2.5</w:t>
            </w:r>
            <w:r>
              <w:rPr>
                <w:rFonts w:eastAsiaTheme="minorEastAsia"/>
                <w:noProof/>
                <w:lang w:eastAsia="es-ES"/>
              </w:rPr>
              <w:tab/>
            </w:r>
            <w:r w:rsidRPr="00800C40">
              <w:rPr>
                <w:rStyle w:val="Hipervnculo"/>
                <w:noProof/>
              </w:rPr>
              <w:t>Diagrama de ventanas</w:t>
            </w:r>
            <w:r>
              <w:rPr>
                <w:noProof/>
                <w:webHidden/>
              </w:rPr>
              <w:tab/>
            </w:r>
            <w:r>
              <w:rPr>
                <w:noProof/>
                <w:webHidden/>
              </w:rPr>
              <w:fldChar w:fldCharType="begin"/>
            </w:r>
            <w:r>
              <w:rPr>
                <w:noProof/>
                <w:webHidden/>
              </w:rPr>
              <w:instrText xml:space="preserve"> PAGEREF _Toc515545674 \h </w:instrText>
            </w:r>
            <w:r>
              <w:rPr>
                <w:noProof/>
                <w:webHidden/>
              </w:rPr>
            </w:r>
            <w:r>
              <w:rPr>
                <w:noProof/>
                <w:webHidden/>
              </w:rPr>
              <w:fldChar w:fldCharType="separate"/>
            </w:r>
            <w:r>
              <w:rPr>
                <w:noProof/>
                <w:webHidden/>
              </w:rPr>
              <w:t>11</w:t>
            </w:r>
            <w:r>
              <w:rPr>
                <w:noProof/>
                <w:webHidden/>
              </w:rPr>
              <w:fldChar w:fldCharType="end"/>
            </w:r>
          </w:hyperlink>
        </w:p>
        <w:p w14:paraId="446D4F9D" w14:textId="5D7CFFE5" w:rsidR="00FC6958" w:rsidRDefault="00FC6958">
          <w:pPr>
            <w:pStyle w:val="TDC2"/>
            <w:tabs>
              <w:tab w:val="left" w:pos="880"/>
              <w:tab w:val="right" w:leader="dot" w:pos="8494"/>
            </w:tabs>
            <w:rPr>
              <w:rFonts w:eastAsiaTheme="minorEastAsia"/>
              <w:noProof/>
              <w:lang w:eastAsia="es-ES"/>
            </w:rPr>
          </w:pPr>
          <w:hyperlink w:anchor="_Toc515545675" w:history="1">
            <w:r w:rsidRPr="00800C40">
              <w:rPr>
                <w:rStyle w:val="Hipervnculo"/>
                <w:noProof/>
              </w:rPr>
              <w:t>2.6</w:t>
            </w:r>
            <w:r>
              <w:rPr>
                <w:rFonts w:eastAsiaTheme="minorEastAsia"/>
                <w:noProof/>
                <w:lang w:eastAsia="es-ES"/>
              </w:rPr>
              <w:tab/>
            </w:r>
            <w:r w:rsidRPr="00800C40">
              <w:rPr>
                <w:rStyle w:val="Hipervnculo"/>
                <w:noProof/>
              </w:rPr>
              <w:t>Flow chart</w:t>
            </w:r>
            <w:r>
              <w:rPr>
                <w:noProof/>
                <w:webHidden/>
              </w:rPr>
              <w:tab/>
            </w:r>
            <w:r>
              <w:rPr>
                <w:noProof/>
                <w:webHidden/>
              </w:rPr>
              <w:fldChar w:fldCharType="begin"/>
            </w:r>
            <w:r>
              <w:rPr>
                <w:noProof/>
                <w:webHidden/>
              </w:rPr>
              <w:instrText xml:space="preserve"> PAGEREF _Toc515545675 \h </w:instrText>
            </w:r>
            <w:r>
              <w:rPr>
                <w:noProof/>
                <w:webHidden/>
              </w:rPr>
            </w:r>
            <w:r>
              <w:rPr>
                <w:noProof/>
                <w:webHidden/>
              </w:rPr>
              <w:fldChar w:fldCharType="separate"/>
            </w:r>
            <w:r>
              <w:rPr>
                <w:noProof/>
                <w:webHidden/>
              </w:rPr>
              <w:t>12</w:t>
            </w:r>
            <w:r>
              <w:rPr>
                <w:noProof/>
                <w:webHidden/>
              </w:rPr>
              <w:fldChar w:fldCharType="end"/>
            </w:r>
          </w:hyperlink>
        </w:p>
        <w:p w14:paraId="30941BE5" w14:textId="6D052E8C" w:rsidR="00FC6958" w:rsidRDefault="00FC6958">
          <w:pPr>
            <w:pStyle w:val="TDC1"/>
            <w:tabs>
              <w:tab w:val="left" w:pos="440"/>
              <w:tab w:val="right" w:leader="dot" w:pos="8494"/>
            </w:tabs>
            <w:rPr>
              <w:rFonts w:eastAsiaTheme="minorEastAsia"/>
              <w:noProof/>
              <w:lang w:eastAsia="es-ES"/>
            </w:rPr>
          </w:pPr>
          <w:hyperlink w:anchor="_Toc515545676" w:history="1">
            <w:r w:rsidRPr="00800C40">
              <w:rPr>
                <w:rStyle w:val="Hipervnculo"/>
                <w:noProof/>
              </w:rPr>
              <w:t>3</w:t>
            </w:r>
            <w:r>
              <w:rPr>
                <w:rFonts w:eastAsiaTheme="minorEastAsia"/>
                <w:noProof/>
                <w:lang w:eastAsia="es-ES"/>
              </w:rPr>
              <w:tab/>
            </w:r>
            <w:r w:rsidRPr="00800C40">
              <w:rPr>
                <w:rStyle w:val="Hipervnculo"/>
                <w:noProof/>
              </w:rPr>
              <w:t>Metodología</w:t>
            </w:r>
            <w:r>
              <w:rPr>
                <w:noProof/>
                <w:webHidden/>
              </w:rPr>
              <w:tab/>
            </w:r>
            <w:r>
              <w:rPr>
                <w:noProof/>
                <w:webHidden/>
              </w:rPr>
              <w:fldChar w:fldCharType="begin"/>
            </w:r>
            <w:r>
              <w:rPr>
                <w:noProof/>
                <w:webHidden/>
              </w:rPr>
              <w:instrText xml:space="preserve"> PAGEREF _Toc515545676 \h </w:instrText>
            </w:r>
            <w:r>
              <w:rPr>
                <w:noProof/>
                <w:webHidden/>
              </w:rPr>
            </w:r>
            <w:r>
              <w:rPr>
                <w:noProof/>
                <w:webHidden/>
              </w:rPr>
              <w:fldChar w:fldCharType="separate"/>
            </w:r>
            <w:r>
              <w:rPr>
                <w:noProof/>
                <w:webHidden/>
              </w:rPr>
              <w:t>13</w:t>
            </w:r>
            <w:r>
              <w:rPr>
                <w:noProof/>
                <w:webHidden/>
              </w:rPr>
              <w:fldChar w:fldCharType="end"/>
            </w:r>
          </w:hyperlink>
        </w:p>
        <w:p w14:paraId="3CFEDC36" w14:textId="3FADA4C4" w:rsidR="00FC6958" w:rsidRDefault="00FC6958">
          <w:pPr>
            <w:pStyle w:val="TDC1"/>
            <w:tabs>
              <w:tab w:val="left" w:pos="440"/>
              <w:tab w:val="right" w:leader="dot" w:pos="8494"/>
            </w:tabs>
            <w:rPr>
              <w:rFonts w:eastAsiaTheme="minorEastAsia"/>
              <w:noProof/>
              <w:lang w:eastAsia="es-ES"/>
            </w:rPr>
          </w:pPr>
          <w:hyperlink w:anchor="_Toc515545677" w:history="1">
            <w:r w:rsidRPr="00800C40">
              <w:rPr>
                <w:rStyle w:val="Hipervnculo"/>
                <w:noProof/>
              </w:rPr>
              <w:t>4</w:t>
            </w:r>
            <w:r>
              <w:rPr>
                <w:rFonts w:eastAsiaTheme="minorEastAsia"/>
                <w:noProof/>
                <w:lang w:eastAsia="es-ES"/>
              </w:rPr>
              <w:tab/>
            </w:r>
            <w:r w:rsidRPr="00800C40">
              <w:rPr>
                <w:rStyle w:val="Hipervnculo"/>
                <w:noProof/>
              </w:rPr>
              <w:t>Conclusiones</w:t>
            </w:r>
            <w:r>
              <w:rPr>
                <w:noProof/>
                <w:webHidden/>
              </w:rPr>
              <w:tab/>
            </w:r>
            <w:r>
              <w:rPr>
                <w:noProof/>
                <w:webHidden/>
              </w:rPr>
              <w:fldChar w:fldCharType="begin"/>
            </w:r>
            <w:r>
              <w:rPr>
                <w:noProof/>
                <w:webHidden/>
              </w:rPr>
              <w:instrText xml:space="preserve"> PAGEREF _Toc515545677 \h </w:instrText>
            </w:r>
            <w:r>
              <w:rPr>
                <w:noProof/>
                <w:webHidden/>
              </w:rPr>
            </w:r>
            <w:r>
              <w:rPr>
                <w:noProof/>
                <w:webHidden/>
              </w:rPr>
              <w:fldChar w:fldCharType="separate"/>
            </w:r>
            <w:r>
              <w:rPr>
                <w:noProof/>
                <w:webHidden/>
              </w:rPr>
              <w:t>15</w:t>
            </w:r>
            <w:r>
              <w:rPr>
                <w:noProof/>
                <w:webHidden/>
              </w:rPr>
              <w:fldChar w:fldCharType="end"/>
            </w:r>
          </w:hyperlink>
        </w:p>
        <w:p w14:paraId="1852CA0D" w14:textId="482B945D" w:rsidR="00FC6958" w:rsidRDefault="00FC6958">
          <w:pPr>
            <w:pStyle w:val="TDC1"/>
            <w:tabs>
              <w:tab w:val="right" w:leader="dot" w:pos="8494"/>
            </w:tabs>
            <w:rPr>
              <w:rFonts w:eastAsiaTheme="minorEastAsia"/>
              <w:noProof/>
              <w:lang w:eastAsia="es-ES"/>
            </w:rPr>
          </w:pPr>
          <w:hyperlink w:anchor="_Toc515545690" w:history="1">
            <w:r w:rsidRPr="00800C40">
              <w:rPr>
                <w:rStyle w:val="Hipervnculo"/>
                <w:noProof/>
              </w:rPr>
              <w:t>Bibliografía</w:t>
            </w:r>
            <w:r>
              <w:rPr>
                <w:noProof/>
                <w:webHidden/>
              </w:rPr>
              <w:tab/>
            </w:r>
            <w:r>
              <w:rPr>
                <w:noProof/>
                <w:webHidden/>
              </w:rPr>
              <w:fldChar w:fldCharType="begin"/>
            </w:r>
            <w:r>
              <w:rPr>
                <w:noProof/>
                <w:webHidden/>
              </w:rPr>
              <w:instrText xml:space="preserve"> PAGEREF _Toc515545690 \h </w:instrText>
            </w:r>
            <w:r>
              <w:rPr>
                <w:noProof/>
                <w:webHidden/>
              </w:rPr>
            </w:r>
            <w:r>
              <w:rPr>
                <w:noProof/>
                <w:webHidden/>
              </w:rPr>
              <w:fldChar w:fldCharType="separate"/>
            </w:r>
            <w:r>
              <w:rPr>
                <w:noProof/>
                <w:webHidden/>
              </w:rPr>
              <w:t>16</w:t>
            </w:r>
            <w:r>
              <w:rPr>
                <w:noProof/>
                <w:webHidden/>
              </w:rPr>
              <w:fldChar w:fldCharType="end"/>
            </w:r>
          </w:hyperlink>
        </w:p>
        <w:p w14:paraId="365C0BEB" w14:textId="36628938" w:rsidR="006A62BF" w:rsidRDefault="006A62BF">
          <w:pPr>
            <w:rPr>
              <w:ins w:id="45" w:author="naseem begum" w:date="2018-05-30T13:35:00Z"/>
            </w:rPr>
          </w:pPr>
          <w:ins w:id="46" w:author="naseem begum" w:date="2018-05-30T13:35:00Z">
            <w:r>
              <w:rPr>
                <w:b/>
                <w:bCs/>
              </w:rPr>
              <w:fldChar w:fldCharType="end"/>
            </w:r>
          </w:ins>
        </w:p>
        <w:customXmlInsRangeStart w:id="47" w:author="naseem begum" w:date="2018-05-30T13:35:00Z"/>
      </w:sdtContent>
    </w:sdt>
    <w:customXmlInsRangeEnd w:id="47"/>
    <w:p w14:paraId="63BA21F1" w14:textId="77777777" w:rsidR="00EA6205" w:rsidRPr="005C4D42" w:rsidRDefault="00EA6205" w:rsidP="00C068AE">
      <w:pPr>
        <w:jc w:val="center"/>
        <w:rPr>
          <w:sz w:val="32"/>
          <w:szCs w:val="32"/>
        </w:rPr>
      </w:pPr>
      <w:r w:rsidRPr="005C4D42">
        <w:rPr>
          <w:sz w:val="32"/>
          <w:szCs w:val="32"/>
        </w:rPr>
        <w:br w:type="page"/>
      </w:r>
    </w:p>
    <w:p w14:paraId="7C868E1B" w14:textId="0ED874E8" w:rsidR="00711387" w:rsidRPr="00177883" w:rsidRDefault="00711387" w:rsidP="00711387">
      <w:pPr>
        <w:pStyle w:val="Ttulo1"/>
        <w:numPr>
          <w:ilvl w:val="0"/>
          <w:numId w:val="7"/>
        </w:numPr>
      </w:pPr>
      <w:bookmarkStart w:id="48" w:name="_Toc508030525"/>
      <w:bookmarkStart w:id="49" w:name="_Toc508052163"/>
      <w:bookmarkStart w:id="50" w:name="_Toc508631835"/>
      <w:del w:id="51" w:author="naseem begum" w:date="2018-05-18T09:19:00Z">
        <w:r w:rsidRPr="00177883" w:rsidDel="00CF7A7F">
          <w:lastRenderedPageBreak/>
          <w:delText>Contexto</w:delText>
        </w:r>
      </w:del>
      <w:bookmarkStart w:id="52" w:name="_Toc515545654"/>
      <w:bookmarkEnd w:id="48"/>
      <w:bookmarkEnd w:id="49"/>
      <w:ins w:id="53" w:author="naseem begum" w:date="2018-05-18T09:19:00Z">
        <w:r w:rsidR="00CF7A7F">
          <w:t>El Juego</w:t>
        </w:r>
      </w:ins>
      <w:ins w:id="54" w:author="naseem begum" w:date="2018-05-18T10:54:00Z">
        <w:r w:rsidR="001E022E">
          <w:t>: Hitman GO</w:t>
        </w:r>
      </w:ins>
      <w:bookmarkEnd w:id="52"/>
    </w:p>
    <w:p w14:paraId="51069D97" w14:textId="60484D73" w:rsidR="00711387" w:rsidRDefault="00711387" w:rsidP="00711387">
      <w:pPr>
        <w:pStyle w:val="Ttulo2"/>
        <w:numPr>
          <w:ilvl w:val="1"/>
          <w:numId w:val="7"/>
        </w:numPr>
        <w:rPr>
          <w:ins w:id="55" w:author="naseem begum" w:date="2018-05-18T10:54:00Z"/>
        </w:rPr>
      </w:pPr>
      <w:bookmarkStart w:id="56" w:name="_Toc508030526"/>
      <w:bookmarkStart w:id="57" w:name="_Toc508052164"/>
      <w:del w:id="58" w:author="naseem begum" w:date="2018-05-18T09:25:00Z">
        <w:r w:rsidRPr="00177883" w:rsidDel="00934028">
          <w:delText>Introducción</w:delText>
        </w:r>
      </w:del>
      <w:bookmarkStart w:id="59" w:name="_Toc515545655"/>
      <w:bookmarkEnd w:id="56"/>
      <w:bookmarkEnd w:id="57"/>
      <w:ins w:id="60" w:author="naseem begum" w:date="2018-05-18T09:25:00Z">
        <w:r w:rsidR="001E022E">
          <w:t>Descripci</w:t>
        </w:r>
      </w:ins>
      <w:ins w:id="61" w:author="naseem begum" w:date="2018-05-18T10:54:00Z">
        <w:r w:rsidR="001E022E">
          <w:t>ón</w:t>
        </w:r>
        <w:bookmarkEnd w:id="59"/>
      </w:ins>
    </w:p>
    <w:p w14:paraId="02F830D6" w14:textId="7F92087F" w:rsidR="00934028" w:rsidRDefault="001E022E">
      <w:pPr>
        <w:rPr>
          <w:ins w:id="62" w:author="naseem begum" w:date="2018-05-18T11:06:00Z"/>
        </w:rPr>
        <w:pPrChange w:id="63" w:author="naseem begum" w:date="2018-05-18T11:01:00Z">
          <w:pPr>
            <w:pStyle w:val="Ttulo2"/>
            <w:numPr>
              <w:ilvl w:val="1"/>
              <w:numId w:val="7"/>
            </w:numPr>
          </w:pPr>
        </w:pPrChange>
      </w:pPr>
      <w:ins w:id="64" w:author="naseem begum" w:date="2018-05-18T10:54:00Z">
        <w:r>
          <w:t xml:space="preserve">Hitman GO es un juego publicado el </w:t>
        </w:r>
      </w:ins>
      <w:ins w:id="65" w:author="naseem begum" w:date="2018-05-18T11:01:00Z">
        <w:r>
          <w:t xml:space="preserve">17 de abril de </w:t>
        </w:r>
      </w:ins>
      <w:ins w:id="66" w:author="naseem begum" w:date="2018-05-18T11:02:00Z">
        <w:r>
          <w:t>20</w:t>
        </w:r>
        <w:r w:rsidR="0002427E">
          <w:t>14 para el sistema operativo iOS</w:t>
        </w:r>
        <w:r>
          <w:t xml:space="preserve"> y 4 de junio de 2014 para el sistema de operativo </w:t>
        </w:r>
      </w:ins>
      <w:ins w:id="67" w:author="naseem begum" w:date="2018-05-18T11:04:00Z">
        <w:r w:rsidR="00033605">
          <w:t>Android</w:t>
        </w:r>
        <w:r w:rsidR="0002427E">
          <w:t xml:space="preserve">, por la </w:t>
        </w:r>
      </w:ins>
      <w:ins w:id="68" w:author="naseem begum" w:date="2018-05-18T11:05:00Z">
        <w:r w:rsidR="0002427E">
          <w:t>compañía</w:t>
        </w:r>
      </w:ins>
      <w:ins w:id="69" w:author="naseem begum" w:date="2018-05-18T11:04:00Z">
        <w:r w:rsidR="0002427E">
          <w:t xml:space="preserve"> </w:t>
        </w:r>
      </w:ins>
      <w:ins w:id="70" w:author="naseem begum" w:date="2018-05-18T11:05:00Z">
        <w:r w:rsidR="00033605">
          <w:t>Square Enix</w:t>
        </w:r>
      </w:ins>
      <w:ins w:id="71" w:author="naseem begum" w:date="2018-05-18T11:06:00Z">
        <w:r w:rsidR="00924A09">
          <w:t>.</w:t>
        </w:r>
      </w:ins>
    </w:p>
    <w:p w14:paraId="257E2F82" w14:textId="22AD4B79" w:rsidR="00924A09" w:rsidRDefault="00924A09">
      <w:pPr>
        <w:rPr>
          <w:ins w:id="72" w:author="naseem begum" w:date="2018-05-18T11:06:00Z"/>
        </w:rPr>
        <w:pPrChange w:id="73" w:author="naseem begum" w:date="2018-05-18T11:01:00Z">
          <w:pPr>
            <w:pStyle w:val="Ttulo2"/>
            <w:numPr>
              <w:ilvl w:val="1"/>
              <w:numId w:val="7"/>
            </w:numPr>
          </w:pPr>
        </w:pPrChange>
      </w:pPr>
    </w:p>
    <w:p w14:paraId="6D3520B8" w14:textId="5E057476" w:rsidR="00924A09" w:rsidRDefault="00924A09">
      <w:pPr>
        <w:rPr>
          <w:ins w:id="74" w:author="naseem begum" w:date="2018-05-30T17:45:00Z"/>
        </w:rPr>
        <w:pPrChange w:id="75" w:author="naseem begum" w:date="2018-05-18T11:01:00Z">
          <w:pPr>
            <w:pStyle w:val="Ttulo2"/>
            <w:numPr>
              <w:ilvl w:val="1"/>
              <w:numId w:val="7"/>
            </w:numPr>
          </w:pPr>
        </w:pPrChange>
      </w:pPr>
      <w:ins w:id="76" w:author="naseem begum" w:date="2018-05-18T11:06:00Z">
        <w:r>
          <w:t>El juego e</w:t>
        </w:r>
        <w:r w:rsidR="00033605">
          <w:t xml:space="preserve">stá inspirado por TripleTown, un juego de </w:t>
        </w:r>
      </w:ins>
      <w:ins w:id="77" w:author="naseem begum" w:date="2018-05-30T17:35:00Z">
        <w:r w:rsidR="00033605">
          <w:t>turnos,</w:t>
        </w:r>
      </w:ins>
      <w:ins w:id="78" w:author="naseem begum" w:date="2018-05-18T11:06:00Z">
        <w:r w:rsidR="00033605">
          <w:t xml:space="preserve"> ya que hay que pensar y crear una estrategia para pasar los niveles.</w:t>
        </w:r>
      </w:ins>
      <w:ins w:id="79" w:author="naseem begum" w:date="2018-05-30T17:44:00Z">
        <w:r w:rsidR="00033605">
          <w:t xml:space="preserve"> El objetivo del juego es pasar los diferentes niveles</w:t>
        </w:r>
      </w:ins>
      <w:ins w:id="80" w:author="naseem begum" w:date="2018-05-30T17:46:00Z">
        <w:r w:rsidR="00DF22F8">
          <w:t xml:space="preserve">, utilizando a un Agente que tienes que matar a un objetivo que se le indica al principio del nivel, para ello tiene que matar </w:t>
        </w:r>
      </w:ins>
      <w:ins w:id="81" w:author="naseem begum" w:date="2018-05-30T17:47:00Z">
        <w:r w:rsidR="00DF22F8">
          <w:t>al diferente guardaespaldas</w:t>
        </w:r>
      </w:ins>
      <w:ins w:id="82" w:author="naseem begum" w:date="2018-05-30T17:46:00Z">
        <w:r w:rsidR="00DF22F8">
          <w:t xml:space="preserve"> que tiene el objetivo, para lograr matar a los guardias tiene que usar </w:t>
        </w:r>
      </w:ins>
      <w:ins w:id="83" w:author="naseem begum" w:date="2018-05-30T17:44:00Z">
        <w:r w:rsidR="00033605">
          <w:t>estrategias</w:t>
        </w:r>
      </w:ins>
      <w:ins w:id="84" w:author="naseem begum" w:date="2018-05-30T17:47:00Z">
        <w:r w:rsidR="00DF22F8">
          <w:t xml:space="preserve"> y los me</w:t>
        </w:r>
      </w:ins>
      <w:ins w:id="85" w:author="naseem begum" w:date="2018-05-30T17:45:00Z">
        <w:r w:rsidR="00033605">
          <w:t>anicismos</w:t>
        </w:r>
      </w:ins>
      <w:ins w:id="86" w:author="naseem begum" w:date="2018-05-30T17:44:00Z">
        <w:r w:rsidR="00033605">
          <w:t xml:space="preserve"> que tiene el jugador a su </w:t>
        </w:r>
      </w:ins>
      <w:ins w:id="87" w:author="naseem begum" w:date="2018-05-30T17:46:00Z">
        <w:r w:rsidR="00DF22F8">
          <w:t>disposición, está</w:t>
        </w:r>
      </w:ins>
      <w:ins w:id="88" w:author="naseem begum" w:date="2018-05-30T17:45:00Z">
        <w:r w:rsidR="00DF22F8">
          <w:t xml:space="preserve"> orientado a todo el público, pero especialmente para la gente que le gusta resolver puzles.</w:t>
        </w:r>
      </w:ins>
    </w:p>
    <w:p w14:paraId="30152036" w14:textId="1FA7F14D" w:rsidR="00DF22F8" w:rsidRDefault="00DF22F8">
      <w:pPr>
        <w:rPr>
          <w:ins w:id="89" w:author="naseem begum" w:date="2018-05-30T17:46:00Z"/>
        </w:rPr>
        <w:pPrChange w:id="90" w:author="naseem begum" w:date="2018-05-18T11:01:00Z">
          <w:pPr>
            <w:pStyle w:val="Ttulo2"/>
            <w:numPr>
              <w:ilvl w:val="1"/>
              <w:numId w:val="7"/>
            </w:numPr>
          </w:pPr>
        </w:pPrChange>
      </w:pPr>
    </w:p>
    <w:p w14:paraId="62530BC1" w14:textId="4ABFB4EF" w:rsidR="00924A09" w:rsidRDefault="00DF22F8">
      <w:pPr>
        <w:rPr>
          <w:ins w:id="91" w:author="naseem begum" w:date="2018-05-18T11:06:00Z"/>
        </w:rPr>
        <w:pPrChange w:id="92" w:author="naseem begum" w:date="2018-05-18T11:01:00Z">
          <w:pPr>
            <w:pStyle w:val="Ttulo2"/>
            <w:numPr>
              <w:ilvl w:val="1"/>
              <w:numId w:val="7"/>
            </w:numPr>
          </w:pPr>
        </w:pPrChange>
      </w:pPr>
      <w:ins w:id="93" w:author="naseem begum" w:date="2018-05-30T17:46:00Z">
        <w:r>
          <w:t>Actualmente Hitman GO está disponible para Android, iOs, Windows, Windos Phone, Linux, PlayStation4, Playstation Vita.</w:t>
        </w:r>
      </w:ins>
    </w:p>
    <w:p w14:paraId="2DFAD4C8" w14:textId="77777777" w:rsidR="00033605" w:rsidRDefault="00033605">
      <w:pPr>
        <w:rPr>
          <w:ins w:id="94" w:author="naseem begum" w:date="2018-05-18T11:08:00Z"/>
        </w:rPr>
        <w:pPrChange w:id="95" w:author="naseem begum" w:date="2018-05-18T11:01:00Z">
          <w:pPr>
            <w:pStyle w:val="Ttulo2"/>
            <w:numPr>
              <w:ilvl w:val="1"/>
              <w:numId w:val="7"/>
            </w:numPr>
          </w:pPr>
        </w:pPrChange>
      </w:pPr>
    </w:p>
    <w:p w14:paraId="4AB0E49E" w14:textId="09C47F15" w:rsidR="00A95A95" w:rsidRDefault="00A95A95" w:rsidP="00A95A95">
      <w:pPr>
        <w:pStyle w:val="Ttulo2"/>
        <w:numPr>
          <w:ilvl w:val="1"/>
          <w:numId w:val="7"/>
        </w:numPr>
        <w:rPr>
          <w:ins w:id="96" w:author="naseem begum" w:date="2018-05-25T12:32:00Z"/>
        </w:rPr>
      </w:pPr>
      <w:bookmarkStart w:id="97" w:name="_Toc515545656"/>
      <w:ins w:id="98" w:author="naseem begum" w:date="2018-05-25T12:32:00Z">
        <w:r>
          <w:t>Desarrolladora</w:t>
        </w:r>
        <w:bookmarkEnd w:id="97"/>
      </w:ins>
    </w:p>
    <w:p w14:paraId="524BF117" w14:textId="725C12AF" w:rsidR="00A95A95" w:rsidRDefault="00A95A95">
      <w:pPr>
        <w:rPr>
          <w:ins w:id="99" w:author="naseem begum" w:date="2018-05-25T12:34:00Z"/>
        </w:rPr>
        <w:pPrChange w:id="100" w:author="naseem begum" w:date="2018-05-25T12:32:00Z">
          <w:pPr>
            <w:pStyle w:val="Ttulo2"/>
            <w:numPr>
              <w:ilvl w:val="1"/>
              <w:numId w:val="7"/>
            </w:numPr>
          </w:pPr>
        </w:pPrChange>
      </w:pPr>
      <w:ins w:id="101" w:author="naseem begum" w:date="2018-05-25T12:32:00Z">
        <w:r>
          <w:t>La empresa que ha desarrollado Hitman GO es</w:t>
        </w:r>
      </w:ins>
      <w:ins w:id="102" w:author="naseem begum" w:date="2018-05-25T12:34:00Z">
        <w:r>
          <w:t xml:space="preserve"> Square Enix Montreal</w:t>
        </w:r>
      </w:ins>
      <w:ins w:id="103" w:author="naseem begum" w:date="2018-05-25T12:32:00Z">
        <w:r>
          <w:t xml:space="preserve"> </w:t>
        </w:r>
      </w:ins>
      <w:customXmlInsRangeStart w:id="104" w:author="naseem begum" w:date="2018-05-25T12:34:00Z"/>
      <w:sdt>
        <w:sdtPr>
          <w:id w:val="1654261857"/>
          <w:citation/>
        </w:sdtPr>
        <w:sdtContent>
          <w:customXmlInsRangeEnd w:id="104"/>
          <w:ins w:id="105" w:author="naseem begum" w:date="2018-05-25T12:34:00Z">
            <w:r>
              <w:fldChar w:fldCharType="begin"/>
            </w:r>
          </w:ins>
          <w:ins w:id="106" w:author="naseem begum" w:date="2018-05-25T12:41:00Z">
            <w:r w:rsidR="00F33135">
              <w:instrText xml:space="preserve">CITATION Wik1 \l 3082 </w:instrText>
            </w:r>
          </w:ins>
          <w:r>
            <w:fldChar w:fldCharType="separate"/>
          </w:r>
          <w:r w:rsidR="007A5DC6" w:rsidRPr="007A5DC6">
            <w:rPr>
              <w:noProof/>
            </w:rPr>
            <w:t>[1]</w:t>
          </w:r>
          <w:ins w:id="107" w:author="naseem begum" w:date="2018-05-25T12:34:00Z">
            <w:r>
              <w:fldChar w:fldCharType="end"/>
            </w:r>
          </w:ins>
          <w:customXmlInsRangeStart w:id="108" w:author="naseem begum" w:date="2018-05-25T12:34:00Z"/>
        </w:sdtContent>
      </w:sdt>
      <w:customXmlInsRangeEnd w:id="108"/>
      <w:ins w:id="109" w:author="naseem begum" w:date="2018-05-25T12:34:00Z">
        <w:r>
          <w:t>.</w:t>
        </w:r>
      </w:ins>
    </w:p>
    <w:p w14:paraId="1CC02511" w14:textId="7711581B" w:rsidR="00A95A95" w:rsidRDefault="00A95A95">
      <w:pPr>
        <w:jc w:val="center"/>
        <w:rPr>
          <w:ins w:id="110" w:author="naseem begum" w:date="2018-05-25T12:35:00Z"/>
        </w:rPr>
        <w:pPrChange w:id="111" w:author="naseem begum" w:date="2018-05-25T12:35:00Z">
          <w:pPr>
            <w:pStyle w:val="Ttulo2"/>
            <w:numPr>
              <w:ilvl w:val="1"/>
              <w:numId w:val="7"/>
            </w:numPr>
          </w:pPr>
        </w:pPrChange>
      </w:pPr>
      <w:ins w:id="112" w:author="naseem begum" w:date="2018-05-25T12:35:00Z">
        <w:r>
          <w:rPr>
            <w:noProof/>
            <w:lang w:eastAsia="es-ES"/>
          </w:rPr>
          <w:drawing>
            <wp:inline distT="0" distB="0" distL="0" distR="0" wp14:anchorId="6A167113" wp14:editId="7F65BAB0">
              <wp:extent cx="2143125" cy="238539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uare_Enix_Montréal_logo.png"/>
                      <pic:cNvPicPr/>
                    </pic:nvPicPr>
                    <pic:blipFill>
                      <a:blip r:embed="rId9">
                        <a:extLst>
                          <a:ext uri="{28A0092B-C50C-407E-A947-70E740481C1C}">
                            <a14:useLocalDpi xmlns:a14="http://schemas.microsoft.com/office/drawing/2010/main" val="0"/>
                          </a:ext>
                        </a:extLst>
                      </a:blip>
                      <a:stretch>
                        <a:fillRect/>
                      </a:stretch>
                    </pic:blipFill>
                    <pic:spPr>
                      <a:xfrm>
                        <a:off x="0" y="0"/>
                        <a:ext cx="2154069" cy="2397573"/>
                      </a:xfrm>
                      <a:prstGeom prst="rect">
                        <a:avLst/>
                      </a:prstGeom>
                    </pic:spPr>
                  </pic:pic>
                </a:graphicData>
              </a:graphic>
            </wp:inline>
          </w:drawing>
        </w:r>
      </w:ins>
    </w:p>
    <w:p w14:paraId="6F6E0B20" w14:textId="0054356A" w:rsidR="00A95A95" w:rsidRDefault="00A95A95">
      <w:pPr>
        <w:spacing w:line="360" w:lineRule="auto"/>
        <w:rPr>
          <w:ins w:id="113" w:author="naseem begum" w:date="2018-05-25T12:42:00Z"/>
        </w:rPr>
        <w:pPrChange w:id="114" w:author="naseem begum" w:date="2018-05-25T15:45:00Z">
          <w:pPr>
            <w:pStyle w:val="Ttulo2"/>
            <w:numPr>
              <w:ilvl w:val="1"/>
              <w:numId w:val="7"/>
            </w:numPr>
          </w:pPr>
        </w:pPrChange>
      </w:pPr>
      <w:ins w:id="115" w:author="naseem begum" w:date="2018-05-25T12:35:00Z">
        <w:r>
          <w:t xml:space="preserve">Square Enix Montreal es un estudio canadiense fundado en </w:t>
        </w:r>
      </w:ins>
      <w:ins w:id="116" w:author="naseem begum" w:date="2018-05-25T12:37:00Z">
        <w:r>
          <w:t>noviembre</w:t>
        </w:r>
      </w:ins>
      <w:ins w:id="117" w:author="naseem begum" w:date="2018-05-25T12:36:00Z">
        <w:r>
          <w:t xml:space="preserve"> 2011, </w:t>
        </w:r>
      </w:ins>
      <w:ins w:id="118" w:author="naseem begum" w:date="2018-05-25T12:37:00Z">
        <w:r>
          <w:t xml:space="preserve">justo cuando desarrollaron hitman series, </w:t>
        </w:r>
      </w:ins>
      <w:ins w:id="119" w:author="naseem begum" w:date="2018-05-25T12:38:00Z">
        <w:r w:rsidR="00F33135">
          <w:t>es una empresa que pertenece a una gran empresa japonesa Square Enix</w:t>
        </w:r>
      </w:ins>
      <w:ins w:id="120" w:author="naseem begum" w:date="2018-05-25T12:39:00Z">
        <w:r w:rsidR="00F33135">
          <w:t xml:space="preserve"> </w:t>
        </w:r>
      </w:ins>
      <w:customXmlInsRangeStart w:id="121" w:author="naseem begum" w:date="2018-05-25T12:39:00Z"/>
      <w:sdt>
        <w:sdtPr>
          <w:id w:val="-1808700401"/>
          <w:citation/>
        </w:sdtPr>
        <w:sdtContent>
          <w:customXmlInsRangeEnd w:id="121"/>
          <w:ins w:id="122" w:author="naseem begum" w:date="2018-05-25T12:39:00Z">
            <w:r w:rsidR="00F33135">
              <w:fldChar w:fldCharType="begin"/>
            </w:r>
            <w:r w:rsidR="00F33135">
              <w:instrText xml:space="preserve"> CITATION Wik2 \l 3082 </w:instrText>
            </w:r>
          </w:ins>
          <w:r w:rsidR="00F33135">
            <w:fldChar w:fldCharType="separate"/>
          </w:r>
          <w:r w:rsidR="007A5DC6" w:rsidRPr="007A5DC6">
            <w:rPr>
              <w:noProof/>
            </w:rPr>
            <w:t>[2]</w:t>
          </w:r>
          <w:ins w:id="123" w:author="naseem begum" w:date="2018-05-25T12:39:00Z">
            <w:r w:rsidR="00F33135">
              <w:fldChar w:fldCharType="end"/>
            </w:r>
          </w:ins>
          <w:customXmlInsRangeStart w:id="124" w:author="naseem begum" w:date="2018-05-25T12:39:00Z"/>
        </w:sdtContent>
      </w:sdt>
      <w:customXmlInsRangeEnd w:id="124"/>
      <w:ins w:id="125" w:author="naseem begum" w:date="2018-05-25T12:38:00Z">
        <w:r w:rsidR="00F33135">
          <w:t xml:space="preserve">. </w:t>
        </w:r>
      </w:ins>
      <w:ins w:id="126" w:author="naseem begum" w:date="2018-05-25T12:39:00Z">
        <w:r w:rsidR="00F33135">
          <w:t xml:space="preserve"> La empresa inicialmente se </w:t>
        </w:r>
      </w:ins>
      <w:ins w:id="127" w:author="naseem begum" w:date="2018-05-25T12:41:00Z">
        <w:r w:rsidR="00F33135">
          <w:t>creó</w:t>
        </w:r>
      </w:ins>
      <w:ins w:id="128" w:author="naseem begum" w:date="2018-05-25T12:39:00Z">
        <w:r w:rsidR="00F33135">
          <w:t xml:space="preserve"> para desarrollar juegos de </w:t>
        </w:r>
      </w:ins>
      <w:ins w:id="129" w:author="naseem begum" w:date="2018-05-25T12:40:00Z">
        <w:r w:rsidR="00F33135">
          <w:t>temática</w:t>
        </w:r>
      </w:ins>
      <w:ins w:id="130" w:author="naseem begum" w:date="2018-05-25T12:39:00Z">
        <w:r w:rsidR="00F33135">
          <w:t xml:space="preserve"> </w:t>
        </w:r>
      </w:ins>
      <w:ins w:id="131" w:author="naseem begum" w:date="2018-05-25T12:40:00Z">
        <w:r w:rsidR="00F33135">
          <w:t xml:space="preserve">Hitman pero en 2013 la empresa padre (Square Enix), decidio que este estudio debería desarrollar juegos para móviles en lugar de consolas, de </w:t>
        </w:r>
      </w:ins>
      <w:ins w:id="132" w:author="naseem begum" w:date="2018-05-25T12:41:00Z">
        <w:r w:rsidR="00F33135">
          <w:t>ahí</w:t>
        </w:r>
      </w:ins>
      <w:ins w:id="133" w:author="naseem begum" w:date="2018-05-25T12:40:00Z">
        <w:r w:rsidR="00F33135">
          <w:t xml:space="preserve"> empezó el desarrollo del Hitman GO </w:t>
        </w:r>
      </w:ins>
      <w:customXmlInsRangeStart w:id="134" w:author="naseem begum" w:date="2018-05-25T12:41:00Z"/>
      <w:sdt>
        <w:sdtPr>
          <w:id w:val="-937829429"/>
          <w:citation/>
        </w:sdtPr>
        <w:sdtContent>
          <w:customXmlInsRangeEnd w:id="134"/>
          <w:ins w:id="135" w:author="naseem begum" w:date="2018-05-25T12:41:00Z">
            <w:r w:rsidR="00F33135">
              <w:fldChar w:fldCharType="begin"/>
            </w:r>
            <w:r w:rsidR="00F33135">
              <w:instrText xml:space="preserve"> CITATION Wik3 \l 3082 </w:instrText>
            </w:r>
          </w:ins>
          <w:r w:rsidR="00F33135">
            <w:fldChar w:fldCharType="separate"/>
          </w:r>
          <w:r w:rsidR="007A5DC6" w:rsidRPr="007A5DC6">
            <w:rPr>
              <w:noProof/>
            </w:rPr>
            <w:t>[3]</w:t>
          </w:r>
          <w:ins w:id="136" w:author="naseem begum" w:date="2018-05-25T12:41:00Z">
            <w:r w:rsidR="00F33135">
              <w:fldChar w:fldCharType="end"/>
            </w:r>
          </w:ins>
          <w:customXmlInsRangeStart w:id="137" w:author="naseem begum" w:date="2018-05-25T12:41:00Z"/>
        </w:sdtContent>
      </w:sdt>
      <w:customXmlInsRangeEnd w:id="137"/>
      <w:ins w:id="138" w:author="naseem begum" w:date="2018-05-25T12:41:00Z">
        <w:r w:rsidR="00F33135">
          <w:t>.</w:t>
        </w:r>
      </w:ins>
    </w:p>
    <w:p w14:paraId="03FEFEFD" w14:textId="7A9932C5" w:rsidR="00F33135" w:rsidRDefault="00F33135">
      <w:pPr>
        <w:rPr>
          <w:ins w:id="139" w:author="naseem begum" w:date="2018-05-25T12:42:00Z"/>
        </w:rPr>
        <w:pPrChange w:id="140" w:author="naseem begum" w:date="2018-05-25T12:35:00Z">
          <w:pPr>
            <w:pStyle w:val="Ttulo2"/>
            <w:numPr>
              <w:ilvl w:val="1"/>
              <w:numId w:val="7"/>
            </w:numPr>
          </w:pPr>
        </w:pPrChange>
      </w:pPr>
    </w:p>
    <w:p w14:paraId="623D9F05" w14:textId="684D2C03" w:rsidR="00F33135" w:rsidRPr="00A95A95" w:rsidRDefault="00F33135">
      <w:pPr>
        <w:rPr>
          <w:ins w:id="141" w:author="naseem begum" w:date="2018-05-25T12:32:00Z"/>
          <w:rPrChange w:id="142" w:author="naseem begum" w:date="2018-05-25T12:32:00Z">
            <w:rPr>
              <w:ins w:id="143" w:author="naseem begum" w:date="2018-05-25T12:32:00Z"/>
            </w:rPr>
          </w:rPrChange>
        </w:rPr>
        <w:pPrChange w:id="144" w:author="naseem begum" w:date="2018-05-25T12:35:00Z">
          <w:pPr>
            <w:pStyle w:val="Ttulo2"/>
            <w:numPr>
              <w:ilvl w:val="1"/>
              <w:numId w:val="7"/>
            </w:numPr>
          </w:pPr>
        </w:pPrChange>
      </w:pPr>
      <w:ins w:id="145" w:author="naseem begum" w:date="2018-05-25T12:42:00Z">
        <w:r>
          <w:t xml:space="preserve">Más tarde debido al existo que tuvo el Hitman, la empezó desarrollo más títulos como Hitman: Sniper (2015) </w:t>
        </w:r>
      </w:ins>
      <w:customXmlInsRangeStart w:id="146" w:author="naseem begum" w:date="2018-05-25T12:43:00Z"/>
      <w:sdt>
        <w:sdtPr>
          <w:id w:val="1260721421"/>
          <w:citation/>
        </w:sdtPr>
        <w:sdtContent>
          <w:customXmlInsRangeEnd w:id="146"/>
          <w:ins w:id="147" w:author="naseem begum" w:date="2018-05-25T12:43:00Z">
            <w:r>
              <w:fldChar w:fldCharType="begin"/>
            </w:r>
            <w:r>
              <w:instrText xml:space="preserve"> CITATION Wik4 \l 3082 </w:instrText>
            </w:r>
          </w:ins>
          <w:r>
            <w:fldChar w:fldCharType="separate"/>
          </w:r>
          <w:r w:rsidR="007A5DC6" w:rsidRPr="007A5DC6">
            <w:rPr>
              <w:noProof/>
            </w:rPr>
            <w:t>[4]</w:t>
          </w:r>
          <w:ins w:id="148" w:author="naseem begum" w:date="2018-05-25T12:43:00Z">
            <w:r>
              <w:fldChar w:fldCharType="end"/>
            </w:r>
          </w:ins>
          <w:customXmlInsRangeStart w:id="149" w:author="naseem begum" w:date="2018-05-25T12:43:00Z"/>
        </w:sdtContent>
      </w:sdt>
      <w:customXmlInsRangeEnd w:id="149"/>
      <w:ins w:id="150" w:author="naseem begum" w:date="2018-05-25T12:42:00Z">
        <w:r>
          <w:t xml:space="preserve"> </w:t>
        </w:r>
      </w:ins>
      <w:ins w:id="151" w:author="naseem begum" w:date="2018-05-25T12:43:00Z">
        <w:r>
          <w:t xml:space="preserve">, Lara croft GO (2015) </w:t>
        </w:r>
      </w:ins>
      <w:customXmlInsRangeStart w:id="152" w:author="naseem begum" w:date="2018-05-25T12:44:00Z"/>
      <w:sdt>
        <w:sdtPr>
          <w:id w:val="-630326483"/>
          <w:citation/>
        </w:sdtPr>
        <w:sdtContent>
          <w:customXmlInsRangeEnd w:id="152"/>
          <w:ins w:id="153" w:author="naseem begum" w:date="2018-05-25T12:44:00Z">
            <w:r>
              <w:fldChar w:fldCharType="begin"/>
            </w:r>
            <w:r>
              <w:instrText xml:space="preserve"> CITATION Wik5 \l 3082 </w:instrText>
            </w:r>
          </w:ins>
          <w:r>
            <w:fldChar w:fldCharType="separate"/>
          </w:r>
          <w:r w:rsidR="007A5DC6" w:rsidRPr="007A5DC6">
            <w:rPr>
              <w:noProof/>
            </w:rPr>
            <w:t>[5]</w:t>
          </w:r>
          <w:ins w:id="154" w:author="naseem begum" w:date="2018-05-25T12:44:00Z">
            <w:r>
              <w:fldChar w:fldCharType="end"/>
            </w:r>
          </w:ins>
          <w:customXmlInsRangeStart w:id="155" w:author="naseem begum" w:date="2018-05-25T12:44:00Z"/>
        </w:sdtContent>
      </w:sdt>
      <w:customXmlInsRangeEnd w:id="155"/>
      <w:ins w:id="156" w:author="naseem begum" w:date="2018-05-25T12:44:00Z">
        <w:r>
          <w:t xml:space="preserve"> y Deus Ex GO (2016) </w:t>
        </w:r>
      </w:ins>
      <w:customXmlInsRangeStart w:id="157" w:author="naseem begum" w:date="2018-05-25T12:44:00Z"/>
      <w:sdt>
        <w:sdtPr>
          <w:id w:val="-736782923"/>
          <w:citation/>
        </w:sdtPr>
        <w:sdtContent>
          <w:customXmlInsRangeEnd w:id="157"/>
          <w:ins w:id="158" w:author="naseem begum" w:date="2018-05-25T12:44:00Z">
            <w:r>
              <w:fldChar w:fldCharType="begin"/>
            </w:r>
            <w:r>
              <w:instrText xml:space="preserve"> CITATION Wik6 \l 3082 </w:instrText>
            </w:r>
          </w:ins>
          <w:r>
            <w:fldChar w:fldCharType="separate"/>
          </w:r>
          <w:r w:rsidR="007A5DC6" w:rsidRPr="007A5DC6">
            <w:rPr>
              <w:noProof/>
            </w:rPr>
            <w:t>[6]</w:t>
          </w:r>
          <w:ins w:id="159" w:author="naseem begum" w:date="2018-05-25T12:44:00Z">
            <w:r>
              <w:fldChar w:fldCharType="end"/>
            </w:r>
          </w:ins>
          <w:customXmlInsRangeStart w:id="160" w:author="naseem begum" w:date="2018-05-25T12:44:00Z"/>
        </w:sdtContent>
      </w:sdt>
      <w:customXmlInsRangeEnd w:id="160"/>
      <w:ins w:id="161" w:author="naseem begum" w:date="2018-05-25T12:45:00Z">
        <w:r>
          <w:t>.</w:t>
        </w:r>
      </w:ins>
    </w:p>
    <w:p w14:paraId="534C2453" w14:textId="56556020" w:rsidR="00F33135" w:rsidRDefault="00F33135" w:rsidP="00F33135">
      <w:pPr>
        <w:pStyle w:val="Ttulo1"/>
        <w:numPr>
          <w:ilvl w:val="0"/>
          <w:numId w:val="7"/>
        </w:numPr>
        <w:rPr>
          <w:ins w:id="162" w:author="naseem begum" w:date="2018-05-25T12:45:00Z"/>
        </w:rPr>
      </w:pPr>
      <w:bookmarkStart w:id="163" w:name="_Toc515545657"/>
      <w:ins w:id="164" w:author="naseem begum" w:date="2018-05-25T12:45:00Z">
        <w:r>
          <w:lastRenderedPageBreak/>
          <w:t>Descripción del proyecto</w:t>
        </w:r>
        <w:bookmarkEnd w:id="163"/>
      </w:ins>
    </w:p>
    <w:p w14:paraId="24558BAF" w14:textId="331BFA6C" w:rsidR="00F33135" w:rsidRDefault="00F33135">
      <w:pPr>
        <w:spacing w:line="360" w:lineRule="auto"/>
        <w:rPr>
          <w:ins w:id="165" w:author="naseem begum" w:date="2018-05-30T11:40:00Z"/>
        </w:rPr>
        <w:pPrChange w:id="166" w:author="naseem begum" w:date="2018-05-25T15:46:00Z">
          <w:pPr>
            <w:pStyle w:val="Ttulo1"/>
            <w:numPr>
              <w:numId w:val="7"/>
            </w:numPr>
          </w:pPr>
        </w:pPrChange>
      </w:pPr>
      <w:ins w:id="167" w:author="naseem begum" w:date="2018-05-25T12:46:00Z">
        <w:r>
          <w:t xml:space="preserve">Nuestro proyecto se basa en el Hitman GO, cambiando la temática y los mecanismos. El objetivo de nuestro juego es llevar al personaje a objetivo para que se pueda escapar de la mazmorra. Para ello puede utilizar varios mecanismos que tiene a su </w:t>
        </w:r>
      </w:ins>
      <w:ins w:id="168" w:author="naseem begum" w:date="2018-05-25T12:47:00Z">
        <w:r>
          <w:t>disposición.</w:t>
        </w:r>
      </w:ins>
    </w:p>
    <w:p w14:paraId="5362D18F" w14:textId="77777777" w:rsidR="00096F36" w:rsidRDefault="00096F36">
      <w:pPr>
        <w:spacing w:line="360" w:lineRule="auto"/>
        <w:rPr>
          <w:ins w:id="169" w:author="naseem begum" w:date="2018-05-25T12:47:00Z"/>
        </w:rPr>
        <w:pPrChange w:id="170" w:author="naseem begum" w:date="2018-05-25T15:46:00Z">
          <w:pPr>
            <w:pStyle w:val="Ttulo1"/>
            <w:numPr>
              <w:numId w:val="7"/>
            </w:numPr>
          </w:pPr>
        </w:pPrChange>
      </w:pPr>
    </w:p>
    <w:p w14:paraId="4E101979" w14:textId="74903A04" w:rsidR="00F33135" w:rsidRDefault="00F33135">
      <w:pPr>
        <w:spacing w:line="360" w:lineRule="auto"/>
        <w:rPr>
          <w:ins w:id="171" w:author="naseem begum" w:date="2018-05-25T12:53:00Z"/>
        </w:rPr>
        <w:pPrChange w:id="172" w:author="naseem begum" w:date="2018-05-25T15:46:00Z">
          <w:pPr>
            <w:pStyle w:val="Ttulo1"/>
            <w:numPr>
              <w:numId w:val="7"/>
            </w:numPr>
          </w:pPr>
        </w:pPrChange>
      </w:pPr>
      <w:ins w:id="173" w:author="naseem begum" w:date="2018-05-25T12:47:00Z">
        <w:r>
          <w:t xml:space="preserve">Cada vez que el jugador realiza un movimiento en cualquier de las </w:t>
        </w:r>
      </w:ins>
      <w:ins w:id="174" w:author="naseem begum" w:date="2018-05-25T12:48:00Z">
        <w:r>
          <w:t>direcciones</w:t>
        </w:r>
      </w:ins>
      <w:ins w:id="175" w:author="naseem begum" w:date="2018-05-25T12:47:00Z">
        <w:r>
          <w:t xml:space="preserve"> </w:t>
        </w:r>
      </w:ins>
      <w:ins w:id="176" w:author="naseem begum" w:date="2018-05-25T12:48:00Z">
        <w:r>
          <w:t xml:space="preserve">hacia </w:t>
        </w:r>
      </w:ins>
      <w:ins w:id="177" w:author="naseem begum" w:date="2018-05-25T12:52:00Z">
        <w:r w:rsidR="003461A3">
          <w:t>donde</w:t>
        </w:r>
      </w:ins>
      <w:ins w:id="178" w:author="naseem begum" w:date="2018-05-25T12:48:00Z">
        <w:r>
          <w:t xml:space="preserve"> se pueda mover, los enemigos también realizan una acción, en caso de </w:t>
        </w:r>
        <w:r w:rsidR="003461A3">
          <w:t xml:space="preserve">calavera flotante se queda quieto, en cambio el esqueleto rota 180º para vigilar su </w:t>
        </w:r>
      </w:ins>
      <w:ins w:id="179" w:author="naseem begum" w:date="2018-05-25T12:50:00Z">
        <w:r w:rsidR="003461A3">
          <w:t>espalda</w:t>
        </w:r>
      </w:ins>
      <w:ins w:id="180" w:author="naseem begum" w:date="2018-05-25T12:48:00Z">
        <w:r w:rsidR="003461A3">
          <w:t xml:space="preserve"> por si viene alguien y por </w:t>
        </w:r>
      </w:ins>
      <w:ins w:id="181" w:author="naseem begum" w:date="2018-05-25T12:49:00Z">
        <w:r w:rsidR="003461A3">
          <w:t xml:space="preserve">último </w:t>
        </w:r>
      </w:ins>
      <w:ins w:id="182" w:author="naseem begum" w:date="2018-05-25T12:50:00Z">
        <w:r w:rsidR="003461A3">
          <w:t>La araña patrulla en pasillo, cuando llega al final del pasillo realiza un giro de 180º y vuelva hacia el otro extremo.</w:t>
        </w:r>
      </w:ins>
    </w:p>
    <w:p w14:paraId="2A9CB8A5" w14:textId="51EB91FE" w:rsidR="00096F36" w:rsidRDefault="00096F36">
      <w:pPr>
        <w:pStyle w:val="Ttulo2"/>
        <w:numPr>
          <w:ilvl w:val="1"/>
          <w:numId w:val="37"/>
        </w:numPr>
        <w:rPr>
          <w:ins w:id="183" w:author="naseem begum" w:date="2018-05-30T11:43:00Z"/>
        </w:rPr>
        <w:pPrChange w:id="184" w:author="naseem begum" w:date="2018-05-30T11:41:00Z">
          <w:pPr>
            <w:pStyle w:val="Ttulo2"/>
            <w:numPr>
              <w:ilvl w:val="1"/>
              <w:numId w:val="7"/>
            </w:numPr>
          </w:pPr>
        </w:pPrChange>
      </w:pPr>
      <w:bookmarkStart w:id="185" w:name="_Toc515545658"/>
      <w:ins w:id="186" w:author="naseem begum" w:date="2018-05-30T11:40:00Z">
        <w:r>
          <w:t>Enemigos</w:t>
        </w:r>
      </w:ins>
      <w:bookmarkEnd w:id="185"/>
    </w:p>
    <w:p w14:paraId="554C96D0" w14:textId="5DB74EFE" w:rsidR="00096F36" w:rsidRPr="004C61C4" w:rsidRDefault="00096F36">
      <w:pPr>
        <w:pStyle w:val="Prrafodelista"/>
        <w:spacing w:line="360" w:lineRule="auto"/>
        <w:ind w:left="0"/>
        <w:rPr>
          <w:ins w:id="187" w:author="naseem begum" w:date="2018-05-30T11:42:00Z"/>
          <w:u w:val="single"/>
          <w:rPrChange w:id="188" w:author="naseem begum" w:date="2018-05-30T12:05:00Z">
            <w:rPr>
              <w:ins w:id="189" w:author="naseem begum" w:date="2018-05-30T11:42:00Z"/>
            </w:rPr>
          </w:rPrChange>
        </w:rPr>
        <w:pPrChange w:id="190" w:author="naseem begum" w:date="2018-05-30T17:48:00Z">
          <w:pPr>
            <w:pStyle w:val="Ttulo2"/>
            <w:numPr>
              <w:ilvl w:val="1"/>
              <w:numId w:val="7"/>
            </w:numPr>
          </w:pPr>
        </w:pPrChange>
      </w:pPr>
      <w:ins w:id="191" w:author="naseem begum" w:date="2018-05-30T11:43:00Z">
        <w:r>
          <w:t>En este apartado explicaremos que enemigos hay disponibles en el juego</w:t>
        </w:r>
      </w:ins>
      <w:ins w:id="192" w:author="naseem begum" w:date="2018-05-30T11:48:00Z">
        <w:r>
          <w:t>, todos los enemigos que se explicarán a continuación se pueden capturar accediendo a ellos por su espalda o por los lados, si se accede a ellos de enfrente el jugador muere.</w:t>
        </w:r>
      </w:ins>
      <w:ins w:id="193" w:author="naseem begum" w:date="2018-05-30T12:04:00Z">
        <w:r w:rsidR="004C61C4">
          <w:t xml:space="preserve"> En </w:t>
        </w:r>
      </w:ins>
      <w:ins w:id="194" w:author="naseem begum" w:date="2018-05-30T12:05:00Z">
        <w:r w:rsidR="004C61C4">
          <w:t>cambio,</w:t>
        </w:r>
      </w:ins>
      <w:ins w:id="195" w:author="naseem begum" w:date="2018-05-30T12:04:00Z">
        <w:r w:rsidR="004C61C4">
          <w:t xml:space="preserve"> cuando le toque moverse al enemigo y el jugador esté delante lo matar</w:t>
        </w:r>
      </w:ins>
      <w:ins w:id="196" w:author="naseem begum" w:date="2018-05-30T12:05:00Z">
        <w:r w:rsidR="004C61C4">
          <w:t>án.</w:t>
        </w:r>
      </w:ins>
    </w:p>
    <w:p w14:paraId="514591EC" w14:textId="1076A540" w:rsidR="00096F36" w:rsidRDefault="00096F36" w:rsidP="00096F36">
      <w:pPr>
        <w:pStyle w:val="Ttulo2"/>
        <w:numPr>
          <w:ilvl w:val="2"/>
          <w:numId w:val="37"/>
        </w:numPr>
        <w:rPr>
          <w:ins w:id="197" w:author="naseem begum" w:date="2018-05-30T11:43:00Z"/>
        </w:rPr>
      </w:pPr>
      <w:bookmarkStart w:id="198" w:name="_Ref515451729"/>
      <w:bookmarkStart w:id="199" w:name="_Toc515545659"/>
      <w:ins w:id="200" w:author="naseem begum" w:date="2018-05-30T11:43:00Z">
        <w:r>
          <w:rPr>
            <w:noProof/>
            <w:lang w:eastAsia="es-ES"/>
          </w:rPr>
          <w:drawing>
            <wp:anchor distT="0" distB="0" distL="114300" distR="114300" simplePos="0" relativeHeight="251615744" behindDoc="0" locked="0" layoutInCell="1" allowOverlap="1" wp14:anchorId="2B60FAF8" wp14:editId="07CFBFB1">
              <wp:simplePos x="0" y="0"/>
              <wp:positionH relativeFrom="column">
                <wp:posOffset>119380</wp:posOffset>
              </wp:positionH>
              <wp:positionV relativeFrom="paragraph">
                <wp:posOffset>414655</wp:posOffset>
              </wp:positionV>
              <wp:extent cx="548640" cy="925195"/>
              <wp:effectExtent l="114300" t="114300" r="156210" b="14160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ionaryFi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 cy="925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Firebeast</w:t>
        </w:r>
        <w:bookmarkEnd w:id="198"/>
        <w:bookmarkEnd w:id="199"/>
      </w:ins>
    </w:p>
    <w:p w14:paraId="6AE07DDF" w14:textId="77777777" w:rsidR="00096F36" w:rsidRDefault="00096F36">
      <w:pPr>
        <w:rPr>
          <w:ins w:id="201" w:author="naseem begum" w:date="2018-05-30T11:45:00Z"/>
        </w:rPr>
        <w:pPrChange w:id="202" w:author="naseem begum" w:date="2018-05-30T11:42:00Z">
          <w:pPr>
            <w:pStyle w:val="Ttulo2"/>
            <w:numPr>
              <w:ilvl w:val="1"/>
              <w:numId w:val="7"/>
            </w:numPr>
          </w:pPr>
        </w:pPrChange>
      </w:pPr>
    </w:p>
    <w:p w14:paraId="399267B2" w14:textId="1979A5F6" w:rsidR="00096F36" w:rsidRPr="00096F36" w:rsidRDefault="00096F36">
      <w:pPr>
        <w:spacing w:line="360" w:lineRule="auto"/>
        <w:rPr>
          <w:ins w:id="203" w:author="naseem begum" w:date="2018-05-30T11:40:00Z"/>
          <w:rPrChange w:id="204" w:author="naseem begum" w:date="2018-05-30T11:42:00Z">
            <w:rPr>
              <w:ins w:id="205" w:author="naseem begum" w:date="2018-05-30T11:40:00Z"/>
            </w:rPr>
          </w:rPrChange>
        </w:rPr>
        <w:pPrChange w:id="206" w:author="naseem begum" w:date="2018-05-30T17:48:00Z">
          <w:pPr>
            <w:pStyle w:val="Ttulo2"/>
            <w:numPr>
              <w:ilvl w:val="1"/>
              <w:numId w:val="7"/>
            </w:numPr>
          </w:pPr>
        </w:pPrChange>
      </w:pPr>
      <w:ins w:id="207" w:author="naseem begum" w:date="2018-05-30T11:43:00Z">
        <w:r>
          <w:t>El Firebe</w:t>
        </w:r>
      </w:ins>
      <w:ins w:id="208" w:author="naseem begum" w:date="2018-05-30T11:44:00Z">
        <w:r>
          <w:t>ast es un enemigo estático que está siempre parado en un sitio, siempre vigila un nodo por donde puede pasar el jugador, cuando</w:t>
        </w:r>
      </w:ins>
      <w:ins w:id="209" w:author="naseem begum" w:date="2018-05-30T11:45:00Z">
        <w:r>
          <w:t xml:space="preserve"> </w:t>
        </w:r>
      </w:ins>
      <w:ins w:id="210" w:author="naseem begum" w:date="2018-05-30T11:44:00Z">
        <w:r>
          <w:t>el jugador</w:t>
        </w:r>
      </w:ins>
      <w:ins w:id="211" w:author="naseem begum" w:date="2018-05-30T11:45:00Z">
        <w:r>
          <w:t xml:space="preserve"> pisa el nodo que vigila este le ataca y lo mata.</w:t>
        </w:r>
      </w:ins>
    </w:p>
    <w:p w14:paraId="5C0EA583" w14:textId="32AE338F" w:rsidR="003461A3" w:rsidRDefault="00BD73BC">
      <w:pPr>
        <w:spacing w:line="360" w:lineRule="auto"/>
        <w:rPr>
          <w:ins w:id="212" w:author="naseem begum" w:date="2018-05-30T12:06:00Z"/>
        </w:rPr>
        <w:pPrChange w:id="213" w:author="naseem begum" w:date="2018-05-25T15:46:00Z">
          <w:pPr>
            <w:pStyle w:val="Ttulo1"/>
            <w:numPr>
              <w:numId w:val="7"/>
            </w:numPr>
          </w:pPr>
        </w:pPrChange>
      </w:pPr>
      <w:ins w:id="214" w:author="naseem begum" w:date="2018-05-30T12:06:00Z">
        <w:r>
          <w:rPr>
            <w:noProof/>
            <w:lang w:eastAsia="es-ES"/>
          </w:rPr>
          <mc:AlternateContent>
            <mc:Choice Requires="wps">
              <w:drawing>
                <wp:anchor distT="0" distB="0" distL="114300" distR="114300" simplePos="0" relativeHeight="251628032" behindDoc="0" locked="0" layoutInCell="1" allowOverlap="1" wp14:anchorId="4525EE31" wp14:editId="47F9A9F7">
                  <wp:simplePos x="0" y="0"/>
                  <wp:positionH relativeFrom="column">
                    <wp:posOffset>-818515</wp:posOffset>
                  </wp:positionH>
                  <wp:positionV relativeFrom="paragraph">
                    <wp:posOffset>92710</wp:posOffset>
                  </wp:positionV>
                  <wp:extent cx="619125" cy="323850"/>
                  <wp:effectExtent l="0" t="0" r="9525"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619125" cy="323850"/>
                          </a:xfrm>
                          <a:prstGeom prst="rect">
                            <a:avLst/>
                          </a:prstGeom>
                          <a:solidFill>
                            <a:prstClr val="white"/>
                          </a:solidFill>
                          <a:ln>
                            <a:noFill/>
                          </a:ln>
                        </wps:spPr>
                        <wps:txbx>
                          <w:txbxContent>
                            <w:p w14:paraId="0F6EC24C" w14:textId="382D7DC2" w:rsidR="00DC4BAE" w:rsidRDefault="00DC4BAE">
                              <w:pPr>
                                <w:pStyle w:val="Descripcin"/>
                                <w:rPr>
                                  <w:noProof/>
                                </w:rPr>
                                <w:pPrChange w:id="215" w:author="naseem begum" w:date="2018-05-30T12:06:00Z">
                                  <w:pPr>
                                    <w:pStyle w:val="Ttulo2"/>
                                    <w:numPr>
                                      <w:ilvl w:val="2"/>
                                      <w:numId w:val="37"/>
                                    </w:numPr>
                                  </w:pPr>
                                </w:pPrChange>
                              </w:pPr>
                              <w:ins w:id="216" w:author="naseem begum" w:date="2018-05-30T12:06:00Z">
                                <w:r>
                                  <w:t xml:space="preserve">Ilustración </w:t>
                                </w:r>
                                <w:r>
                                  <w:fldChar w:fldCharType="begin"/>
                                </w:r>
                                <w:r>
                                  <w:instrText xml:space="preserve"> SEQ Ilustración \* ARABIC </w:instrText>
                                </w:r>
                              </w:ins>
                              <w:r>
                                <w:fldChar w:fldCharType="separate"/>
                              </w:r>
                              <w:r w:rsidR="00FC6958">
                                <w:rPr>
                                  <w:noProof/>
                                </w:rPr>
                                <w:t>1</w:t>
                              </w:r>
                              <w:ins w:id="217" w:author="naseem begum" w:date="2018-05-30T12:06:00Z">
                                <w:r>
                                  <w:fldChar w:fldCharType="end"/>
                                </w:r>
                                <w:r>
                                  <w:t>:FIrebeast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5EE31" id="_x0000_t202" coordsize="21600,21600" o:spt="202" path="m,l,21600r21600,l21600,xe">
                  <v:stroke joinstyle="miter"/>
                  <v:path gradientshapeok="t" o:connecttype="rect"/>
                </v:shapetype>
                <v:shape id="Cuadro de texto 18" o:spid="_x0000_s1026" type="#_x0000_t202" style="position:absolute;margin-left:-64.45pt;margin-top:7.3pt;width:48.75pt;height:25.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" stroked="f">
                  <v:textbox inset="0,0,0,0">
                    <w:txbxContent>
                      <w:p w14:paraId="0F6EC24C" w14:textId="382D7DC2" w:rsidR="00DC4BAE" w:rsidRDefault="00DC4BAE">
                        <w:pPr>
                          <w:pStyle w:val="Descripcin"/>
                          <w:rPr>
                            <w:noProof/>
                          </w:rPr>
                          <w:pPrChange w:id="218" w:author="naseem begum" w:date="2018-05-30T12:06:00Z">
                            <w:pPr>
                              <w:pStyle w:val="Ttulo2"/>
                              <w:numPr>
                                <w:ilvl w:val="2"/>
                                <w:numId w:val="37"/>
                              </w:numPr>
                            </w:pPr>
                          </w:pPrChange>
                        </w:pPr>
                        <w:ins w:id="219" w:author="naseem begum" w:date="2018-05-30T12:06:00Z">
                          <w:r>
                            <w:t xml:space="preserve">Ilustración </w:t>
                          </w:r>
                          <w:r>
                            <w:fldChar w:fldCharType="begin"/>
                          </w:r>
                          <w:r>
                            <w:instrText xml:space="preserve"> SEQ Ilustración \* ARABIC </w:instrText>
                          </w:r>
                        </w:ins>
                        <w:r>
                          <w:fldChar w:fldCharType="separate"/>
                        </w:r>
                        <w:r w:rsidR="00FC6958">
                          <w:rPr>
                            <w:noProof/>
                          </w:rPr>
                          <w:t>1</w:t>
                        </w:r>
                        <w:ins w:id="220" w:author="naseem begum" w:date="2018-05-30T12:06:00Z">
                          <w:r>
                            <w:fldChar w:fldCharType="end"/>
                          </w:r>
                          <w:r>
                            <w:t>:FIrebeast</w:t>
                          </w:r>
                        </w:ins>
                      </w:p>
                    </w:txbxContent>
                  </v:textbox>
                  <w10:wrap type="square"/>
                </v:shape>
              </w:pict>
            </mc:Fallback>
          </mc:AlternateContent>
        </w:r>
      </w:ins>
    </w:p>
    <w:p w14:paraId="1F64B272" w14:textId="785C678B" w:rsidR="00BD73BC" w:rsidRDefault="00BD73BC">
      <w:pPr>
        <w:spacing w:line="360" w:lineRule="auto"/>
        <w:rPr>
          <w:ins w:id="221" w:author="naseem begum" w:date="2018-05-30T11:46:00Z"/>
        </w:rPr>
        <w:pPrChange w:id="222" w:author="naseem begum" w:date="2018-05-25T15:46:00Z">
          <w:pPr>
            <w:pStyle w:val="Ttulo1"/>
            <w:numPr>
              <w:numId w:val="7"/>
            </w:numPr>
          </w:pPr>
        </w:pPrChange>
      </w:pPr>
    </w:p>
    <w:p w14:paraId="1DF99E58" w14:textId="0DA522D6" w:rsidR="00096F36" w:rsidRDefault="00096F36" w:rsidP="00096F36">
      <w:pPr>
        <w:pStyle w:val="Ttulo2"/>
        <w:numPr>
          <w:ilvl w:val="2"/>
          <w:numId w:val="37"/>
        </w:numPr>
        <w:rPr>
          <w:ins w:id="223" w:author="naseem begum" w:date="2018-05-30T11:46:00Z"/>
        </w:rPr>
      </w:pPr>
      <w:bookmarkStart w:id="224" w:name="_Toc515545660"/>
      <w:ins w:id="225" w:author="naseem begum" w:date="2018-05-30T11:46:00Z">
        <w:r>
          <w:t>Skeleton</w:t>
        </w:r>
        <w:bookmarkEnd w:id="224"/>
      </w:ins>
    </w:p>
    <w:p w14:paraId="6413F4BB" w14:textId="10531837" w:rsidR="00096F36" w:rsidRDefault="00BD73BC">
      <w:pPr>
        <w:spacing w:line="360" w:lineRule="auto"/>
        <w:rPr>
          <w:ins w:id="226" w:author="naseem begum" w:date="2018-05-30T11:46:00Z"/>
        </w:rPr>
        <w:pPrChange w:id="227" w:author="naseem begum" w:date="2018-05-25T15:46:00Z">
          <w:pPr>
            <w:pStyle w:val="Ttulo1"/>
            <w:numPr>
              <w:numId w:val="7"/>
            </w:numPr>
          </w:pPr>
        </w:pPrChange>
      </w:pPr>
      <w:ins w:id="228" w:author="naseem begum" w:date="2018-05-30T12:06:00Z">
        <w:r>
          <w:rPr>
            <w:noProof/>
            <w:lang w:eastAsia="es-ES"/>
          </w:rPr>
          <mc:AlternateContent>
            <mc:Choice Requires="wps">
              <w:drawing>
                <wp:anchor distT="0" distB="0" distL="114300" distR="114300" simplePos="0" relativeHeight="251664896" behindDoc="0" locked="0" layoutInCell="1" allowOverlap="1" wp14:anchorId="5ED4BB23" wp14:editId="4FFA3934">
                  <wp:simplePos x="0" y="0"/>
                  <wp:positionH relativeFrom="column">
                    <wp:posOffset>97155</wp:posOffset>
                  </wp:positionH>
                  <wp:positionV relativeFrom="paragraph">
                    <wp:posOffset>1390650</wp:posOffset>
                  </wp:positionV>
                  <wp:extent cx="1198245"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198245" cy="635"/>
                          </a:xfrm>
                          <a:prstGeom prst="rect">
                            <a:avLst/>
                          </a:prstGeom>
                          <a:solidFill>
                            <a:prstClr val="white"/>
                          </a:solidFill>
                          <a:ln>
                            <a:noFill/>
                          </a:ln>
                        </wps:spPr>
                        <wps:txbx>
                          <w:txbxContent>
                            <w:p w14:paraId="0F0C333D" w14:textId="04487651" w:rsidR="00DC4BAE" w:rsidRPr="00716FEE" w:rsidRDefault="00DC4BAE">
                              <w:pPr>
                                <w:pStyle w:val="Descripcin"/>
                                <w:jc w:val="center"/>
                                <w:rPr>
                                  <w:noProof/>
                                </w:rPr>
                                <w:pPrChange w:id="229" w:author="naseem begum" w:date="2018-05-30T12:07:00Z">
                                  <w:pPr>
                                    <w:spacing w:line="360" w:lineRule="auto"/>
                                  </w:pPr>
                                </w:pPrChange>
                              </w:pPr>
                              <w:ins w:id="230" w:author="naseem begum" w:date="2018-05-30T12:06:00Z">
                                <w:r>
                                  <w:t xml:space="preserve">Ilustración </w:t>
                                </w:r>
                                <w:r>
                                  <w:fldChar w:fldCharType="begin"/>
                                </w:r>
                                <w:r>
                                  <w:instrText xml:space="preserve"> SEQ Ilustración \* ARABIC </w:instrText>
                                </w:r>
                              </w:ins>
                              <w:r>
                                <w:fldChar w:fldCharType="separate"/>
                              </w:r>
                              <w:r w:rsidR="00FC6958">
                                <w:rPr>
                                  <w:noProof/>
                                </w:rPr>
                                <w:t>2</w:t>
                              </w:r>
                              <w:ins w:id="231" w:author="naseem begum" w:date="2018-05-30T12:06:00Z">
                                <w:r>
                                  <w:fldChar w:fldCharType="end"/>
                                </w:r>
                                <w:r>
                                  <w:t>:Skeleton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4BB23" id="Cuadro de texto 19" o:spid="_x0000_s1027" type="#_x0000_t202" style="position:absolute;margin-left:7.65pt;margin-top:109.5pt;width:94.3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" stroked="f">
                  <v:textbox style="mso-fit-shape-to-text:t" inset="0,0,0,0">
                    <w:txbxContent>
                      <w:p w14:paraId="0F0C333D" w14:textId="04487651" w:rsidR="00DC4BAE" w:rsidRPr="00716FEE" w:rsidRDefault="00DC4BAE">
                        <w:pPr>
                          <w:pStyle w:val="Descripcin"/>
                          <w:jc w:val="center"/>
                          <w:rPr>
                            <w:noProof/>
                          </w:rPr>
                          <w:pPrChange w:id="232" w:author="naseem begum" w:date="2018-05-30T12:07:00Z">
                            <w:pPr>
                              <w:spacing w:line="360" w:lineRule="auto"/>
                            </w:pPr>
                          </w:pPrChange>
                        </w:pPr>
                        <w:ins w:id="233" w:author="naseem begum" w:date="2018-05-30T12:06:00Z">
                          <w:r>
                            <w:t xml:space="preserve">Ilustración </w:t>
                          </w:r>
                          <w:r>
                            <w:fldChar w:fldCharType="begin"/>
                          </w:r>
                          <w:r>
                            <w:instrText xml:space="preserve"> SEQ Ilustración \* ARABIC </w:instrText>
                          </w:r>
                        </w:ins>
                        <w:r>
                          <w:fldChar w:fldCharType="separate"/>
                        </w:r>
                        <w:r w:rsidR="00FC6958">
                          <w:rPr>
                            <w:noProof/>
                          </w:rPr>
                          <w:t>2</w:t>
                        </w:r>
                        <w:ins w:id="234" w:author="naseem begum" w:date="2018-05-30T12:06:00Z">
                          <w:r>
                            <w:fldChar w:fldCharType="end"/>
                          </w:r>
                          <w:r>
                            <w:t>:Skeleton</w:t>
                          </w:r>
                        </w:ins>
                      </w:p>
                    </w:txbxContent>
                  </v:textbox>
                  <w10:wrap type="square"/>
                </v:shape>
              </w:pict>
            </mc:Fallback>
          </mc:AlternateContent>
        </w:r>
      </w:ins>
      <w:ins w:id="235" w:author="naseem begum" w:date="2018-05-30T11:46:00Z">
        <w:r w:rsidR="00096F36">
          <w:rPr>
            <w:noProof/>
            <w:lang w:eastAsia="es-ES"/>
          </w:rPr>
          <w:drawing>
            <wp:anchor distT="0" distB="0" distL="114300" distR="114300" simplePos="0" relativeHeight="251619840" behindDoc="0" locked="0" layoutInCell="1" allowOverlap="1" wp14:anchorId="2230CCAE" wp14:editId="4D715CE0">
              <wp:simplePos x="0" y="0"/>
              <wp:positionH relativeFrom="column">
                <wp:posOffset>97409</wp:posOffset>
              </wp:positionH>
              <wp:positionV relativeFrom="paragraph">
                <wp:posOffset>119862</wp:posOffset>
              </wp:positionV>
              <wp:extent cx="1198705" cy="1214323"/>
              <wp:effectExtent l="133350" t="114300" r="154305" b="15748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elet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98705" cy="1214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ins>
    </w:p>
    <w:p w14:paraId="08EA5FCF" w14:textId="1E56A6F9" w:rsidR="00096F36" w:rsidRDefault="00096F36">
      <w:pPr>
        <w:spacing w:line="360" w:lineRule="auto"/>
        <w:rPr>
          <w:ins w:id="236" w:author="naseem begum" w:date="2018-05-30T11:46:00Z"/>
        </w:rPr>
        <w:pPrChange w:id="237" w:author="naseem begum" w:date="2018-05-30T17:48:00Z">
          <w:pPr>
            <w:pStyle w:val="Ttulo1"/>
            <w:numPr>
              <w:numId w:val="7"/>
            </w:numPr>
          </w:pPr>
        </w:pPrChange>
      </w:pPr>
      <w:ins w:id="238" w:author="naseem begum" w:date="2018-05-30T11:46:00Z">
        <w:r>
          <w:t xml:space="preserve">Skeleton vigila 2 nodos, el nodo que tiene delante y </w:t>
        </w:r>
      </w:ins>
      <w:ins w:id="239" w:author="naseem begum" w:date="2018-05-30T11:47:00Z">
        <w:r>
          <w:t>el que tiene a su espalda, en cada movimiento que realice el jugador se dará la vuelta y controlará si hay alguien en el otro nodo</w:t>
        </w:r>
      </w:ins>
      <w:ins w:id="240" w:author="naseem begum" w:date="2018-05-30T11:49:00Z">
        <w:r>
          <w:t>.</w:t>
        </w:r>
      </w:ins>
    </w:p>
    <w:p w14:paraId="5539C6C9" w14:textId="68EB338C" w:rsidR="00096F36" w:rsidRDefault="00096F36">
      <w:pPr>
        <w:spacing w:line="360" w:lineRule="auto"/>
        <w:rPr>
          <w:ins w:id="241" w:author="naseem begum" w:date="2018-05-30T12:02:00Z"/>
        </w:rPr>
        <w:pPrChange w:id="242" w:author="naseem begum" w:date="2018-05-25T15:46:00Z">
          <w:pPr/>
        </w:pPrChange>
      </w:pPr>
    </w:p>
    <w:p w14:paraId="22257973" w14:textId="6F55BAC7" w:rsidR="00736CFB" w:rsidRDefault="00736CFB">
      <w:pPr>
        <w:spacing w:line="360" w:lineRule="auto"/>
        <w:rPr>
          <w:ins w:id="243" w:author="naseem begum" w:date="2018-05-30T12:02:00Z"/>
        </w:rPr>
        <w:pPrChange w:id="244" w:author="naseem begum" w:date="2018-05-25T15:46:00Z">
          <w:pPr/>
        </w:pPrChange>
      </w:pPr>
    </w:p>
    <w:p w14:paraId="46EB4999" w14:textId="430E4274" w:rsidR="00736CFB" w:rsidRDefault="00736CFB">
      <w:pPr>
        <w:spacing w:line="360" w:lineRule="auto"/>
        <w:rPr>
          <w:ins w:id="245" w:author="naseem begum" w:date="2018-05-30T12:02:00Z"/>
        </w:rPr>
        <w:pPrChange w:id="246" w:author="naseem begum" w:date="2018-05-25T15:46:00Z">
          <w:pPr/>
        </w:pPrChange>
      </w:pPr>
    </w:p>
    <w:p w14:paraId="15182606" w14:textId="1DBBF7CA" w:rsidR="00736CFB" w:rsidRDefault="00736CFB">
      <w:pPr>
        <w:spacing w:line="360" w:lineRule="auto"/>
        <w:rPr>
          <w:ins w:id="247" w:author="naseem begum" w:date="2018-05-30T12:02:00Z"/>
        </w:rPr>
        <w:pPrChange w:id="248" w:author="naseem begum" w:date="2018-05-25T15:46:00Z">
          <w:pPr/>
        </w:pPrChange>
      </w:pPr>
    </w:p>
    <w:p w14:paraId="4F1DCC5C" w14:textId="77777777" w:rsidR="00736CFB" w:rsidRDefault="00736CFB">
      <w:pPr>
        <w:spacing w:line="360" w:lineRule="auto"/>
        <w:rPr>
          <w:ins w:id="249" w:author="naseem begum" w:date="2018-05-30T11:49:00Z"/>
        </w:rPr>
        <w:pPrChange w:id="250" w:author="naseem begum" w:date="2018-05-25T15:46:00Z">
          <w:pPr/>
        </w:pPrChange>
      </w:pPr>
    </w:p>
    <w:p w14:paraId="784B0802" w14:textId="0457C68F" w:rsidR="00736CFB" w:rsidRDefault="00736CFB">
      <w:pPr>
        <w:pStyle w:val="Ttulo2"/>
        <w:numPr>
          <w:ilvl w:val="2"/>
          <w:numId w:val="37"/>
        </w:numPr>
        <w:rPr>
          <w:ins w:id="251" w:author="naseem begum" w:date="2018-05-30T12:02:00Z"/>
        </w:rPr>
        <w:pPrChange w:id="252" w:author="naseem begum" w:date="2018-05-30T12:02:00Z">
          <w:pPr/>
        </w:pPrChange>
      </w:pPr>
      <w:bookmarkStart w:id="253" w:name="_Toc515545661"/>
      <w:ins w:id="254" w:author="naseem begum" w:date="2018-05-30T11:49:00Z">
        <w:r>
          <w:t>Spider</w:t>
        </w:r>
      </w:ins>
      <w:bookmarkEnd w:id="253"/>
    </w:p>
    <w:p w14:paraId="5B28BCEE" w14:textId="6F6472B0" w:rsidR="00736CFB" w:rsidRDefault="00BD73BC">
      <w:pPr>
        <w:spacing w:line="360" w:lineRule="auto"/>
        <w:rPr>
          <w:ins w:id="255" w:author="naseem begum" w:date="2018-05-30T11:46:00Z"/>
        </w:rPr>
        <w:pPrChange w:id="256" w:author="naseem begum" w:date="2018-05-25T15:46:00Z">
          <w:pPr/>
        </w:pPrChange>
      </w:pPr>
      <w:ins w:id="257" w:author="naseem begum" w:date="2018-05-30T12:07:00Z">
        <w:r>
          <w:rPr>
            <w:noProof/>
            <w:lang w:eastAsia="es-ES"/>
          </w:rPr>
          <mc:AlternateContent>
            <mc:Choice Requires="wps">
              <w:drawing>
                <wp:anchor distT="0" distB="0" distL="114300" distR="114300" simplePos="0" relativeHeight="251668992" behindDoc="0" locked="0" layoutInCell="1" allowOverlap="1" wp14:anchorId="7B90C531" wp14:editId="1104E72D">
                  <wp:simplePos x="0" y="0"/>
                  <wp:positionH relativeFrom="column">
                    <wp:posOffset>133985</wp:posOffset>
                  </wp:positionH>
                  <wp:positionV relativeFrom="paragraph">
                    <wp:posOffset>1270000</wp:posOffset>
                  </wp:positionV>
                  <wp:extent cx="141478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414780" cy="635"/>
                          </a:xfrm>
                          <a:prstGeom prst="rect">
                            <a:avLst/>
                          </a:prstGeom>
                          <a:solidFill>
                            <a:prstClr val="white"/>
                          </a:solidFill>
                          <a:ln>
                            <a:noFill/>
                          </a:ln>
                        </wps:spPr>
                        <wps:txbx>
                          <w:txbxContent>
                            <w:p w14:paraId="05B679E5" w14:textId="387C9DD8" w:rsidR="00DC4BAE" w:rsidRPr="00404896" w:rsidRDefault="00DC4BAE">
                              <w:pPr>
                                <w:pStyle w:val="Descripcin"/>
                                <w:jc w:val="center"/>
                                <w:rPr>
                                  <w:noProof/>
                                </w:rPr>
                                <w:pPrChange w:id="258" w:author="naseem begum" w:date="2018-05-30T12:07:00Z">
                                  <w:pPr>
                                    <w:spacing w:line="360" w:lineRule="auto"/>
                                  </w:pPr>
                                </w:pPrChange>
                              </w:pPr>
                              <w:ins w:id="259" w:author="naseem begum" w:date="2018-05-30T12:07:00Z">
                                <w:r>
                                  <w:t xml:space="preserve">Ilustración </w:t>
                                </w:r>
                                <w:r>
                                  <w:fldChar w:fldCharType="begin"/>
                                </w:r>
                                <w:r>
                                  <w:instrText xml:space="preserve"> SEQ Ilustración \* ARABIC </w:instrText>
                                </w:r>
                              </w:ins>
                              <w:r>
                                <w:fldChar w:fldCharType="separate"/>
                              </w:r>
                              <w:r w:rsidR="00FC6958">
                                <w:rPr>
                                  <w:noProof/>
                                </w:rPr>
                                <w:t>3</w:t>
                              </w:r>
                              <w:ins w:id="260" w:author="naseem begum" w:date="2018-05-30T12:07:00Z">
                                <w:r>
                                  <w:fldChar w:fldCharType="end"/>
                                </w:r>
                                <w:r>
                                  <w:t>:Spider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C531" id="Cuadro de texto 20" o:spid="_x0000_s1028" type="#_x0000_t202" style="position:absolute;margin-left:10.55pt;margin-top:100pt;width:111.4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" stroked="f">
                  <v:textbox style="mso-fit-shape-to-text:t" inset="0,0,0,0">
                    <w:txbxContent>
                      <w:p w14:paraId="05B679E5" w14:textId="387C9DD8" w:rsidR="00DC4BAE" w:rsidRPr="00404896" w:rsidRDefault="00DC4BAE">
                        <w:pPr>
                          <w:pStyle w:val="Descripcin"/>
                          <w:jc w:val="center"/>
                          <w:rPr>
                            <w:noProof/>
                          </w:rPr>
                          <w:pPrChange w:id="261" w:author="naseem begum" w:date="2018-05-30T12:07:00Z">
                            <w:pPr>
                              <w:spacing w:line="360" w:lineRule="auto"/>
                            </w:pPr>
                          </w:pPrChange>
                        </w:pPr>
                        <w:ins w:id="262" w:author="naseem begum" w:date="2018-05-30T12:07:00Z">
                          <w:r>
                            <w:t xml:space="preserve">Ilustración </w:t>
                          </w:r>
                          <w:r>
                            <w:fldChar w:fldCharType="begin"/>
                          </w:r>
                          <w:r>
                            <w:instrText xml:space="preserve"> SEQ Ilustración \* ARABIC </w:instrText>
                          </w:r>
                        </w:ins>
                        <w:r>
                          <w:fldChar w:fldCharType="separate"/>
                        </w:r>
                        <w:r w:rsidR="00FC6958">
                          <w:rPr>
                            <w:noProof/>
                          </w:rPr>
                          <w:t>3</w:t>
                        </w:r>
                        <w:ins w:id="263" w:author="naseem begum" w:date="2018-05-30T12:07:00Z">
                          <w:r>
                            <w:fldChar w:fldCharType="end"/>
                          </w:r>
                          <w:r>
                            <w:t>:Spider</w:t>
                          </w:r>
                        </w:ins>
                      </w:p>
                    </w:txbxContent>
                  </v:textbox>
                  <w10:wrap type="square"/>
                </v:shape>
              </w:pict>
            </mc:Fallback>
          </mc:AlternateContent>
        </w:r>
      </w:ins>
      <w:ins w:id="264" w:author="naseem begum" w:date="2018-05-30T12:02:00Z">
        <w:r w:rsidR="00736CFB">
          <w:rPr>
            <w:noProof/>
            <w:lang w:eastAsia="es-ES"/>
          </w:rPr>
          <w:drawing>
            <wp:anchor distT="0" distB="0" distL="114300" distR="114300" simplePos="0" relativeHeight="251652608" behindDoc="0" locked="0" layoutInCell="1" allowOverlap="1" wp14:anchorId="038319C7" wp14:editId="04256F1C">
              <wp:simplePos x="0" y="0"/>
              <wp:positionH relativeFrom="column">
                <wp:posOffset>134188</wp:posOffset>
              </wp:positionH>
              <wp:positionV relativeFrom="paragraph">
                <wp:posOffset>115621</wp:posOffset>
              </wp:positionV>
              <wp:extent cx="1415044" cy="1097280"/>
              <wp:effectExtent l="133350" t="114300" r="128270" b="16002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ider.png"/>
                      <pic:cNvPicPr/>
                    </pic:nvPicPr>
                    <pic:blipFill>
                      <a:blip r:embed="rId12">
                        <a:extLst>
                          <a:ext uri="{28A0092B-C50C-407E-A947-70E740481C1C}">
                            <a14:useLocalDpi xmlns:a14="http://schemas.microsoft.com/office/drawing/2010/main" val="0"/>
                          </a:ext>
                        </a:extLst>
                      </a:blip>
                      <a:stretch>
                        <a:fillRect/>
                      </a:stretch>
                    </pic:blipFill>
                    <pic:spPr>
                      <a:xfrm>
                        <a:off x="0" y="0"/>
                        <a:ext cx="1415044" cy="1097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ins>
    </w:p>
    <w:p w14:paraId="5A4C7544" w14:textId="2669BB81" w:rsidR="003461A3" w:rsidRDefault="004C61C4">
      <w:pPr>
        <w:spacing w:line="360" w:lineRule="auto"/>
        <w:rPr>
          <w:ins w:id="265" w:author="naseem begum" w:date="2018-05-25T12:53:00Z"/>
        </w:rPr>
        <w:pPrChange w:id="266" w:author="naseem begum" w:date="2018-05-30T12:04:00Z">
          <w:pPr/>
        </w:pPrChange>
      </w:pPr>
      <w:ins w:id="267" w:author="naseem begum" w:date="2018-05-30T12:03:00Z">
        <w:r>
          <w:t>El Spider se mueve en una fila o columna de nodos, cuando llega al final de fila/columna rota 180º y vuelve en la otra dirección.</w:t>
        </w:r>
      </w:ins>
    </w:p>
    <w:p w14:paraId="6D3D8306" w14:textId="13B6893C" w:rsidR="003461A3" w:rsidRDefault="003461A3">
      <w:pPr>
        <w:spacing w:line="360" w:lineRule="auto"/>
        <w:rPr>
          <w:ins w:id="268" w:author="naseem begum" w:date="2018-05-30T12:07:00Z"/>
        </w:rPr>
        <w:pPrChange w:id="269" w:author="naseem begum" w:date="2018-05-25T15:46:00Z">
          <w:pPr>
            <w:pStyle w:val="Ttulo1"/>
            <w:numPr>
              <w:numId w:val="7"/>
            </w:numPr>
          </w:pPr>
        </w:pPrChange>
      </w:pPr>
    </w:p>
    <w:p w14:paraId="5CBB82DC" w14:textId="77777777" w:rsidR="00BD73BC" w:rsidRDefault="00BD73BC">
      <w:pPr>
        <w:spacing w:line="360" w:lineRule="auto"/>
        <w:rPr>
          <w:ins w:id="270" w:author="naseem begum" w:date="2018-05-25T12:51:00Z"/>
        </w:rPr>
        <w:pPrChange w:id="271" w:author="naseem begum" w:date="2018-05-25T15:46:00Z">
          <w:pPr>
            <w:pStyle w:val="Ttulo1"/>
            <w:numPr>
              <w:numId w:val="7"/>
            </w:numPr>
          </w:pPr>
        </w:pPrChange>
      </w:pPr>
    </w:p>
    <w:p w14:paraId="7D81B53B" w14:textId="3930EFA4" w:rsidR="00096F36" w:rsidRDefault="00096F36" w:rsidP="00096F36">
      <w:pPr>
        <w:pStyle w:val="Ttulo2"/>
        <w:numPr>
          <w:ilvl w:val="1"/>
          <w:numId w:val="37"/>
        </w:numPr>
        <w:rPr>
          <w:ins w:id="272" w:author="naseem begum" w:date="2018-05-30T12:08:00Z"/>
        </w:rPr>
      </w:pPr>
      <w:bookmarkStart w:id="273" w:name="_Toc515545662"/>
      <w:ins w:id="274" w:author="naseem begum" w:date="2018-05-30T11:41:00Z">
        <w:r>
          <w:t>Mecanismos de juego</w:t>
        </w:r>
      </w:ins>
      <w:bookmarkEnd w:id="273"/>
    </w:p>
    <w:p w14:paraId="25663122" w14:textId="7A235F50" w:rsidR="00722787" w:rsidRPr="00722787" w:rsidRDefault="00722787">
      <w:pPr>
        <w:spacing w:line="360" w:lineRule="auto"/>
        <w:rPr>
          <w:ins w:id="275" w:author="naseem begum" w:date="2018-05-30T11:42:00Z"/>
          <w:rPrChange w:id="276" w:author="naseem begum" w:date="2018-05-30T12:08:00Z">
            <w:rPr>
              <w:ins w:id="277" w:author="naseem begum" w:date="2018-05-30T11:42:00Z"/>
            </w:rPr>
          </w:rPrChange>
        </w:rPr>
        <w:pPrChange w:id="278" w:author="naseem begum" w:date="2018-05-30T17:48:00Z">
          <w:pPr>
            <w:pStyle w:val="Ttulo2"/>
            <w:numPr>
              <w:ilvl w:val="1"/>
              <w:numId w:val="37"/>
            </w:numPr>
          </w:pPr>
        </w:pPrChange>
      </w:pPr>
      <w:ins w:id="279" w:author="naseem begum" w:date="2018-05-30T12:08:00Z">
        <w:r>
          <w:t>En este apartado se explicarán los mecanismos que contiene el juego.</w:t>
        </w:r>
      </w:ins>
    </w:p>
    <w:p w14:paraId="2F403E8C" w14:textId="1590323A" w:rsidR="00BD73BC" w:rsidRDefault="00722787">
      <w:pPr>
        <w:pStyle w:val="Ttulo2"/>
        <w:numPr>
          <w:ilvl w:val="2"/>
          <w:numId w:val="38"/>
        </w:numPr>
        <w:rPr>
          <w:ins w:id="280" w:author="naseem begum" w:date="2018-05-30T12:12:00Z"/>
        </w:rPr>
        <w:pPrChange w:id="281" w:author="naseem begum" w:date="2018-05-30T12:07:00Z">
          <w:pPr>
            <w:pStyle w:val="Ttulo2"/>
            <w:numPr>
              <w:ilvl w:val="2"/>
              <w:numId w:val="37"/>
            </w:numPr>
          </w:pPr>
        </w:pPrChange>
      </w:pPr>
      <w:bookmarkStart w:id="282" w:name="_Toc515545663"/>
      <w:ins w:id="283" w:author="naseem begum" w:date="2018-05-30T12:05:00Z">
        <w:r>
          <w:t>Stone</w:t>
        </w:r>
      </w:ins>
      <w:bookmarkEnd w:id="282"/>
    </w:p>
    <w:p w14:paraId="34F61CCF" w14:textId="562FDB22" w:rsidR="00722787" w:rsidRDefault="00722787">
      <w:pPr>
        <w:rPr>
          <w:ins w:id="284" w:author="naseem begum" w:date="2018-05-30T12:13:00Z"/>
        </w:rPr>
        <w:pPrChange w:id="285" w:author="naseem begum" w:date="2018-05-30T12:12:00Z">
          <w:pPr>
            <w:pStyle w:val="Ttulo2"/>
            <w:numPr>
              <w:ilvl w:val="2"/>
              <w:numId w:val="37"/>
            </w:numPr>
          </w:pPr>
        </w:pPrChange>
      </w:pPr>
      <w:ins w:id="286" w:author="naseem begum" w:date="2018-05-30T12:13:00Z">
        <w:r>
          <w:rPr>
            <w:noProof/>
            <w:lang w:eastAsia="es-ES"/>
          </w:rPr>
          <mc:AlternateContent>
            <mc:Choice Requires="wps">
              <w:drawing>
                <wp:anchor distT="0" distB="0" distL="114300" distR="114300" simplePos="0" relativeHeight="251673088" behindDoc="0" locked="0" layoutInCell="1" allowOverlap="1" wp14:anchorId="04F69400" wp14:editId="2B243CC5">
                  <wp:simplePos x="0" y="0"/>
                  <wp:positionH relativeFrom="column">
                    <wp:posOffset>133985</wp:posOffset>
                  </wp:positionH>
                  <wp:positionV relativeFrom="paragraph">
                    <wp:posOffset>988695</wp:posOffset>
                  </wp:positionV>
                  <wp:extent cx="124206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45E32EB6" w14:textId="3D427AF4" w:rsidR="00DC4BAE" w:rsidRPr="00BD3220" w:rsidRDefault="00DC4BAE">
                              <w:pPr>
                                <w:pStyle w:val="Descripcin"/>
                                <w:jc w:val="center"/>
                                <w:rPr>
                                  <w:noProof/>
                                </w:rPr>
                                <w:pPrChange w:id="287" w:author="naseem begum" w:date="2018-05-30T12:13:00Z">
                                  <w:pPr/>
                                </w:pPrChange>
                              </w:pPr>
                              <w:ins w:id="288" w:author="naseem begum" w:date="2018-05-30T12:13:00Z">
                                <w:r>
                                  <w:t xml:space="preserve">Ilustración </w:t>
                                </w:r>
                                <w:r>
                                  <w:fldChar w:fldCharType="begin"/>
                                </w:r>
                                <w:r>
                                  <w:instrText xml:space="preserve"> SEQ Ilustración \* ARABIC </w:instrText>
                                </w:r>
                              </w:ins>
                              <w:r>
                                <w:fldChar w:fldCharType="separate"/>
                              </w:r>
                              <w:r w:rsidR="00FC6958">
                                <w:rPr>
                                  <w:noProof/>
                                </w:rPr>
                                <w:t>4</w:t>
                              </w:r>
                              <w:ins w:id="289" w:author="naseem begum" w:date="2018-05-30T12:13:00Z">
                                <w:r>
                                  <w:fldChar w:fldCharType="end"/>
                                </w:r>
                                <w:r>
                                  <w:t>:Stone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69400" id="Cuadro de texto 22" o:spid="_x0000_s1029" type="#_x0000_t202" style="position:absolute;margin-left:10.55pt;margin-top:77.85pt;width:97.8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" stroked="f">
                  <v:textbox style="mso-fit-shape-to-text:t" inset="0,0,0,0">
                    <w:txbxContent>
                      <w:p w14:paraId="45E32EB6" w14:textId="3D427AF4" w:rsidR="00DC4BAE" w:rsidRPr="00BD3220" w:rsidRDefault="00DC4BAE">
                        <w:pPr>
                          <w:pStyle w:val="Descripcin"/>
                          <w:jc w:val="center"/>
                          <w:rPr>
                            <w:noProof/>
                          </w:rPr>
                          <w:pPrChange w:id="290" w:author="naseem begum" w:date="2018-05-30T12:13:00Z">
                            <w:pPr/>
                          </w:pPrChange>
                        </w:pPr>
                        <w:ins w:id="291" w:author="naseem begum" w:date="2018-05-30T12:13:00Z">
                          <w:r>
                            <w:t xml:space="preserve">Ilustración </w:t>
                          </w:r>
                          <w:r>
                            <w:fldChar w:fldCharType="begin"/>
                          </w:r>
                          <w:r>
                            <w:instrText xml:space="preserve"> SEQ Ilustración \* ARABIC </w:instrText>
                          </w:r>
                        </w:ins>
                        <w:r>
                          <w:fldChar w:fldCharType="separate"/>
                        </w:r>
                        <w:r w:rsidR="00FC6958">
                          <w:rPr>
                            <w:noProof/>
                          </w:rPr>
                          <w:t>4</w:t>
                        </w:r>
                        <w:ins w:id="292" w:author="naseem begum" w:date="2018-05-30T12:13:00Z">
                          <w:r>
                            <w:fldChar w:fldCharType="end"/>
                          </w:r>
                          <w:r>
                            <w:t>:Stone</w:t>
                          </w:r>
                        </w:ins>
                      </w:p>
                    </w:txbxContent>
                  </v:textbox>
                  <w10:wrap type="square"/>
                </v:shape>
              </w:pict>
            </mc:Fallback>
          </mc:AlternateContent>
        </w:r>
      </w:ins>
      <w:ins w:id="293" w:author="naseem begum" w:date="2018-05-30T12:12:00Z">
        <w:r>
          <w:rPr>
            <w:noProof/>
            <w:lang w:eastAsia="es-ES"/>
          </w:rPr>
          <w:drawing>
            <wp:anchor distT="0" distB="0" distL="114300" distR="114300" simplePos="0" relativeHeight="251636224" behindDoc="0" locked="0" layoutInCell="1" allowOverlap="1" wp14:anchorId="0B323B26" wp14:editId="283C22DE">
              <wp:simplePos x="0" y="0"/>
              <wp:positionH relativeFrom="column">
                <wp:posOffset>133985</wp:posOffset>
              </wp:positionH>
              <wp:positionV relativeFrom="paragraph">
                <wp:posOffset>127381</wp:posOffset>
              </wp:positionV>
              <wp:extent cx="1242236" cy="804672"/>
              <wp:effectExtent l="133350" t="114300" r="148590" b="1479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oneNo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2236" cy="8046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ins>
    </w:p>
    <w:p w14:paraId="0A777761" w14:textId="07AB5D27" w:rsidR="00722787" w:rsidRDefault="00957F64">
      <w:pPr>
        <w:spacing w:line="360" w:lineRule="auto"/>
        <w:rPr>
          <w:ins w:id="294" w:author="naseem begum" w:date="2018-05-30T12:13:00Z"/>
        </w:rPr>
        <w:pPrChange w:id="295" w:author="naseem begum" w:date="2018-05-30T17:48:00Z">
          <w:pPr>
            <w:pStyle w:val="Ttulo2"/>
            <w:numPr>
              <w:ilvl w:val="2"/>
              <w:numId w:val="37"/>
            </w:numPr>
          </w:pPr>
        </w:pPrChange>
      </w:pPr>
      <w:ins w:id="296" w:author="naseem begum" w:date="2018-05-30T12:13:00Z">
        <w:r>
          <w:t>En algunos</w:t>
        </w:r>
        <w:r w:rsidR="003036E7">
          <w:t xml:space="preserve"> de los niveles hay un nodo, en el que al ubicarse el jugador se lanza la piedra a uno de los </w:t>
        </w:r>
      </w:ins>
      <w:ins w:id="297" w:author="naseem begum" w:date="2018-05-30T13:53:00Z">
        <w:r w:rsidR="003036E7">
          <w:fldChar w:fldCharType="begin"/>
        </w:r>
        <w:r w:rsidR="003036E7">
          <w:instrText xml:space="preserve"> REF _Ref515451729 \r \h </w:instrText>
        </w:r>
      </w:ins>
      <w:r w:rsidR="00DF22F8">
        <w:instrText xml:space="preserve"> \* MERGEFORMAT </w:instrText>
      </w:r>
      <w:r w:rsidR="003036E7">
        <w:fldChar w:fldCharType="separate"/>
      </w:r>
      <w:r w:rsidR="00FC6958">
        <w:t>2.1.1</w:t>
      </w:r>
      <w:ins w:id="298" w:author="naseem begum" w:date="2018-05-30T13:53:00Z">
        <w:r w:rsidR="003036E7">
          <w:fldChar w:fldCharType="end"/>
        </w:r>
      </w:ins>
    </w:p>
    <w:p w14:paraId="57E39417" w14:textId="50FC8AA5" w:rsidR="00722787" w:rsidRDefault="00722787">
      <w:pPr>
        <w:rPr>
          <w:ins w:id="299" w:author="naseem begum" w:date="2018-05-30T12:13:00Z"/>
        </w:rPr>
        <w:pPrChange w:id="300" w:author="naseem begum" w:date="2018-05-30T12:12:00Z">
          <w:pPr>
            <w:pStyle w:val="Ttulo2"/>
            <w:numPr>
              <w:ilvl w:val="2"/>
              <w:numId w:val="37"/>
            </w:numPr>
          </w:pPr>
        </w:pPrChange>
      </w:pPr>
    </w:p>
    <w:p w14:paraId="035FBC01" w14:textId="6AC9DF5B" w:rsidR="00722787" w:rsidRDefault="00722787">
      <w:pPr>
        <w:rPr>
          <w:ins w:id="301" w:author="naseem begum" w:date="2018-05-30T12:13:00Z"/>
        </w:rPr>
        <w:pPrChange w:id="302" w:author="naseem begum" w:date="2018-05-30T12:12:00Z">
          <w:pPr>
            <w:pStyle w:val="Ttulo2"/>
            <w:numPr>
              <w:ilvl w:val="2"/>
              <w:numId w:val="37"/>
            </w:numPr>
          </w:pPr>
        </w:pPrChange>
      </w:pPr>
    </w:p>
    <w:p w14:paraId="7A8EAAD0" w14:textId="7930B0DF" w:rsidR="00722787" w:rsidRPr="00722787" w:rsidRDefault="00722787">
      <w:pPr>
        <w:rPr>
          <w:ins w:id="303" w:author="naseem begum" w:date="2018-05-30T12:07:00Z"/>
          <w:rPrChange w:id="304" w:author="naseem begum" w:date="2018-05-30T12:12:00Z">
            <w:rPr>
              <w:ins w:id="305" w:author="naseem begum" w:date="2018-05-30T12:07:00Z"/>
            </w:rPr>
          </w:rPrChange>
        </w:rPr>
        <w:pPrChange w:id="306" w:author="naseem begum" w:date="2018-05-30T12:12:00Z">
          <w:pPr>
            <w:pStyle w:val="Ttulo2"/>
            <w:numPr>
              <w:ilvl w:val="2"/>
              <w:numId w:val="37"/>
            </w:numPr>
          </w:pPr>
        </w:pPrChange>
      </w:pPr>
    </w:p>
    <w:p w14:paraId="3A152549" w14:textId="10076250" w:rsidR="00722787" w:rsidRDefault="00722787">
      <w:pPr>
        <w:pStyle w:val="Ttulo2"/>
        <w:numPr>
          <w:ilvl w:val="2"/>
          <w:numId w:val="38"/>
        </w:numPr>
        <w:rPr>
          <w:ins w:id="307" w:author="naseem begum" w:date="2018-05-30T12:14:00Z"/>
        </w:rPr>
        <w:pPrChange w:id="308" w:author="naseem begum" w:date="2018-05-30T12:07:00Z">
          <w:pPr>
            <w:pStyle w:val="Ttulo2"/>
            <w:numPr>
              <w:ilvl w:val="2"/>
              <w:numId w:val="37"/>
            </w:numPr>
          </w:pPr>
        </w:pPrChange>
      </w:pPr>
      <w:bookmarkStart w:id="309" w:name="_Toc515545664"/>
      <w:ins w:id="310" w:author="naseem begum" w:date="2018-05-30T12:07:00Z">
        <w:r>
          <w:t>Obstacle</w:t>
        </w:r>
      </w:ins>
      <w:bookmarkEnd w:id="309"/>
    </w:p>
    <w:p w14:paraId="06533EB4" w14:textId="70E89B39" w:rsidR="004447C6" w:rsidRDefault="004447C6">
      <w:pPr>
        <w:rPr>
          <w:ins w:id="311" w:author="naseem begum" w:date="2018-05-30T12:14:00Z"/>
        </w:rPr>
        <w:pPrChange w:id="312" w:author="naseem begum" w:date="2018-05-30T12:14:00Z">
          <w:pPr>
            <w:pStyle w:val="Ttulo2"/>
            <w:numPr>
              <w:ilvl w:val="2"/>
              <w:numId w:val="37"/>
            </w:numPr>
          </w:pPr>
        </w:pPrChange>
      </w:pPr>
      <w:ins w:id="313" w:author="naseem begum" w:date="2018-05-30T12:14:00Z">
        <w:r>
          <w:rPr>
            <w:noProof/>
            <w:lang w:eastAsia="es-ES"/>
          </w:rPr>
          <w:drawing>
            <wp:anchor distT="0" distB="0" distL="114300" distR="114300" simplePos="0" relativeHeight="251640320" behindDoc="0" locked="0" layoutInCell="1" allowOverlap="1" wp14:anchorId="378897A3" wp14:editId="26125533">
              <wp:simplePos x="0" y="0"/>
              <wp:positionH relativeFrom="column">
                <wp:posOffset>134188</wp:posOffset>
              </wp:positionH>
              <wp:positionV relativeFrom="paragraph">
                <wp:posOffset>119710</wp:posOffset>
              </wp:positionV>
              <wp:extent cx="848563" cy="1083166"/>
              <wp:effectExtent l="133350" t="114300" r="123190" b="1555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png"/>
                      <pic:cNvPicPr/>
                    </pic:nvPicPr>
                    <pic:blipFill>
                      <a:blip r:embed="rId14">
                        <a:extLst>
                          <a:ext uri="{28A0092B-C50C-407E-A947-70E740481C1C}">
                            <a14:useLocalDpi xmlns:a14="http://schemas.microsoft.com/office/drawing/2010/main" val="0"/>
                          </a:ext>
                        </a:extLst>
                      </a:blip>
                      <a:stretch>
                        <a:fillRect/>
                      </a:stretch>
                    </pic:blipFill>
                    <pic:spPr>
                      <a:xfrm>
                        <a:off x="0" y="0"/>
                        <a:ext cx="848563" cy="1083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ins>
    </w:p>
    <w:p w14:paraId="3C4CC310" w14:textId="4F7E9736" w:rsidR="004447C6" w:rsidRDefault="003036E7">
      <w:pPr>
        <w:spacing w:line="360" w:lineRule="auto"/>
        <w:rPr>
          <w:ins w:id="314" w:author="naseem begum" w:date="2018-05-30T12:14:00Z"/>
        </w:rPr>
        <w:pPrChange w:id="315" w:author="naseem begum" w:date="2018-05-30T17:48:00Z">
          <w:pPr>
            <w:pStyle w:val="Ttulo2"/>
            <w:numPr>
              <w:ilvl w:val="2"/>
              <w:numId w:val="37"/>
            </w:numPr>
          </w:pPr>
        </w:pPrChange>
      </w:pPr>
      <w:ins w:id="316" w:author="naseem begum" w:date="2018-05-30T13:54:00Z">
        <w:r>
          <w:t>En casi todos los niveles hay un obstáculo que no permite que el jugador puedo avanzar.</w:t>
        </w:r>
      </w:ins>
      <w:ins w:id="317" w:author="naseem begum" w:date="2018-05-30T14:10:00Z">
        <w:r w:rsidR="002A6B47">
          <w:t xml:space="preserve"> Para quitar el </w:t>
        </w:r>
      </w:ins>
      <w:ins w:id="318" w:author="naseem begum" w:date="2018-05-30T14:11:00Z">
        <w:r w:rsidR="002A6B47">
          <w:t>obstáculo</w:t>
        </w:r>
      </w:ins>
      <w:ins w:id="319" w:author="naseem begum" w:date="2018-05-30T14:10:00Z">
        <w:r w:rsidR="002A6B47">
          <w:t xml:space="preserve"> </w:t>
        </w:r>
      </w:ins>
      <w:ins w:id="320" w:author="naseem begum" w:date="2018-05-30T14:11:00Z">
        <w:r w:rsidR="002A6B47">
          <w:t>hay que pisar la placa de presión.</w:t>
        </w:r>
      </w:ins>
    </w:p>
    <w:p w14:paraId="10893296" w14:textId="6D1248C0" w:rsidR="004447C6" w:rsidRDefault="004447C6">
      <w:pPr>
        <w:rPr>
          <w:ins w:id="321" w:author="naseem begum" w:date="2018-05-30T12:14:00Z"/>
        </w:rPr>
        <w:pPrChange w:id="322" w:author="naseem begum" w:date="2018-05-30T12:14:00Z">
          <w:pPr>
            <w:pStyle w:val="Ttulo2"/>
            <w:numPr>
              <w:ilvl w:val="2"/>
              <w:numId w:val="37"/>
            </w:numPr>
          </w:pPr>
        </w:pPrChange>
      </w:pPr>
    </w:p>
    <w:p w14:paraId="66379F38" w14:textId="04C8A020" w:rsidR="004447C6" w:rsidRDefault="004447C6">
      <w:pPr>
        <w:rPr>
          <w:ins w:id="323" w:author="naseem begum" w:date="2018-05-30T12:14:00Z"/>
        </w:rPr>
        <w:pPrChange w:id="324" w:author="naseem begum" w:date="2018-05-30T12:14:00Z">
          <w:pPr>
            <w:pStyle w:val="Ttulo2"/>
            <w:numPr>
              <w:ilvl w:val="2"/>
              <w:numId w:val="37"/>
            </w:numPr>
          </w:pPr>
        </w:pPrChange>
      </w:pPr>
    </w:p>
    <w:p w14:paraId="5632CCE3" w14:textId="1FB39F07" w:rsidR="004447C6" w:rsidRDefault="00DF22F8">
      <w:pPr>
        <w:rPr>
          <w:ins w:id="325" w:author="naseem begum" w:date="2018-05-30T12:14:00Z"/>
        </w:rPr>
        <w:pPrChange w:id="326" w:author="naseem begum" w:date="2018-05-30T12:14:00Z">
          <w:pPr>
            <w:pStyle w:val="Ttulo2"/>
            <w:numPr>
              <w:ilvl w:val="2"/>
              <w:numId w:val="37"/>
            </w:numPr>
          </w:pPr>
        </w:pPrChange>
      </w:pPr>
      <w:ins w:id="327" w:author="naseem begum" w:date="2018-05-30T13:41:00Z">
        <w:r>
          <w:rPr>
            <w:noProof/>
            <w:lang w:eastAsia="es-ES"/>
          </w:rPr>
          <mc:AlternateContent>
            <mc:Choice Requires="wps">
              <w:drawing>
                <wp:anchor distT="0" distB="0" distL="114300" distR="114300" simplePos="0" relativeHeight="251681280" behindDoc="0" locked="0" layoutInCell="1" allowOverlap="1" wp14:anchorId="4D76E7E4" wp14:editId="285B41FF">
                  <wp:simplePos x="0" y="0"/>
                  <wp:positionH relativeFrom="column">
                    <wp:posOffset>-3810</wp:posOffset>
                  </wp:positionH>
                  <wp:positionV relativeFrom="paragraph">
                    <wp:posOffset>6350</wp:posOffset>
                  </wp:positionV>
                  <wp:extent cx="1133475" cy="142875"/>
                  <wp:effectExtent l="0" t="0" r="9525" b="952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1133475" cy="142875"/>
                          </a:xfrm>
                          <a:prstGeom prst="rect">
                            <a:avLst/>
                          </a:prstGeom>
                          <a:solidFill>
                            <a:prstClr val="white"/>
                          </a:solidFill>
                          <a:ln>
                            <a:noFill/>
                          </a:ln>
                        </wps:spPr>
                        <wps:txbx>
                          <w:txbxContent>
                            <w:p w14:paraId="7AF5D990" w14:textId="439B9D94" w:rsidR="00DC4BAE" w:rsidRPr="00FF495D" w:rsidRDefault="00DC4BAE">
                              <w:pPr>
                                <w:pStyle w:val="Descripcin"/>
                                <w:jc w:val="center"/>
                                <w:rPr>
                                  <w:noProof/>
                                </w:rPr>
                                <w:pPrChange w:id="328" w:author="naseem begum" w:date="2018-05-30T13:41:00Z">
                                  <w:pPr/>
                                </w:pPrChange>
                              </w:pPr>
                              <w:ins w:id="329" w:author="naseem begum" w:date="2018-05-30T13:41:00Z">
                                <w:r>
                                  <w:t xml:space="preserve">Ilustración </w:t>
                                </w:r>
                                <w:r>
                                  <w:fldChar w:fldCharType="begin"/>
                                </w:r>
                                <w:r>
                                  <w:instrText xml:space="preserve"> SEQ Ilustración \* ARABIC </w:instrText>
                                </w:r>
                              </w:ins>
                              <w:r>
                                <w:fldChar w:fldCharType="separate"/>
                              </w:r>
                              <w:r w:rsidR="00FC6958">
                                <w:rPr>
                                  <w:noProof/>
                                </w:rPr>
                                <w:t>5</w:t>
                              </w:r>
                              <w:ins w:id="330" w:author="naseem begum" w:date="2018-05-30T13:41:00Z">
                                <w:r>
                                  <w:fldChar w:fldCharType="end"/>
                                </w:r>
                                <w:r>
                                  <w:t>:Obstacle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6E7E4" id="Cuadro de texto 26" o:spid="_x0000_s1030" type="#_x0000_t202" style="position:absolute;margin-left:-.3pt;margin-top:.5pt;width:89.25pt;height:1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" stroked="f">
                  <v:textbox inset="0,0,0,0">
                    <w:txbxContent>
                      <w:p w14:paraId="7AF5D990" w14:textId="439B9D94" w:rsidR="00DC4BAE" w:rsidRPr="00FF495D" w:rsidRDefault="00DC4BAE">
                        <w:pPr>
                          <w:pStyle w:val="Descripcin"/>
                          <w:jc w:val="center"/>
                          <w:rPr>
                            <w:noProof/>
                          </w:rPr>
                          <w:pPrChange w:id="331" w:author="naseem begum" w:date="2018-05-30T13:41:00Z">
                            <w:pPr/>
                          </w:pPrChange>
                        </w:pPr>
                        <w:ins w:id="332" w:author="naseem begum" w:date="2018-05-30T13:41:00Z">
                          <w:r>
                            <w:t xml:space="preserve">Ilustración </w:t>
                          </w:r>
                          <w:r>
                            <w:fldChar w:fldCharType="begin"/>
                          </w:r>
                          <w:r>
                            <w:instrText xml:space="preserve"> SEQ Ilustración \* ARABIC </w:instrText>
                          </w:r>
                        </w:ins>
                        <w:r>
                          <w:fldChar w:fldCharType="separate"/>
                        </w:r>
                        <w:r w:rsidR="00FC6958">
                          <w:rPr>
                            <w:noProof/>
                          </w:rPr>
                          <w:t>5</w:t>
                        </w:r>
                        <w:ins w:id="333" w:author="naseem begum" w:date="2018-05-30T13:41:00Z">
                          <w:r>
                            <w:fldChar w:fldCharType="end"/>
                          </w:r>
                          <w:r>
                            <w:t>:Obstacle</w:t>
                          </w:r>
                        </w:ins>
                      </w:p>
                    </w:txbxContent>
                  </v:textbox>
                  <w10:wrap type="square"/>
                </v:shape>
              </w:pict>
            </mc:Fallback>
          </mc:AlternateContent>
        </w:r>
      </w:ins>
    </w:p>
    <w:p w14:paraId="5E952547" w14:textId="3611DA1A" w:rsidR="004447C6" w:rsidRDefault="002A6B47">
      <w:pPr>
        <w:rPr>
          <w:ins w:id="334" w:author="naseem begum" w:date="2018-05-30T12:15:00Z"/>
        </w:rPr>
        <w:pPrChange w:id="335" w:author="naseem begum" w:date="2018-05-30T12:14:00Z">
          <w:pPr>
            <w:pStyle w:val="Ttulo2"/>
            <w:numPr>
              <w:ilvl w:val="2"/>
              <w:numId w:val="37"/>
            </w:numPr>
          </w:pPr>
        </w:pPrChange>
      </w:pPr>
      <w:ins w:id="336" w:author="naseem begum" w:date="2018-05-30T12:14:00Z">
        <w:r>
          <w:rPr>
            <w:noProof/>
            <w:lang w:eastAsia="es-ES"/>
          </w:rPr>
          <w:drawing>
            <wp:anchor distT="0" distB="0" distL="114300" distR="114300" simplePos="0" relativeHeight="251648512" behindDoc="0" locked="0" layoutInCell="1" allowOverlap="1" wp14:anchorId="2EF5B157" wp14:editId="4FFF9D84">
              <wp:simplePos x="0" y="0"/>
              <wp:positionH relativeFrom="column">
                <wp:posOffset>129540</wp:posOffset>
              </wp:positionH>
              <wp:positionV relativeFrom="paragraph">
                <wp:posOffset>130175</wp:posOffset>
              </wp:positionV>
              <wp:extent cx="1626167" cy="1082650"/>
              <wp:effectExtent l="133350" t="114300" r="127000" b="15621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essureNode.png"/>
                      <pic:cNvPicPr/>
                    </pic:nvPicPr>
                    <pic:blipFill>
                      <a:blip r:embed="rId15">
                        <a:extLst>
                          <a:ext uri="{28A0092B-C50C-407E-A947-70E740481C1C}">
                            <a14:useLocalDpi xmlns:a14="http://schemas.microsoft.com/office/drawing/2010/main" val="0"/>
                          </a:ext>
                        </a:extLst>
                      </a:blip>
                      <a:stretch>
                        <a:fillRect/>
                      </a:stretch>
                    </pic:blipFill>
                    <pic:spPr>
                      <a:xfrm>
                        <a:off x="0" y="0"/>
                        <a:ext cx="1626167" cy="108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ins>
    </w:p>
    <w:p w14:paraId="6F49F3E3" w14:textId="38FDC7AD" w:rsidR="004447C6" w:rsidRDefault="000C3F46">
      <w:pPr>
        <w:spacing w:line="360" w:lineRule="auto"/>
        <w:rPr>
          <w:ins w:id="337" w:author="naseem begum" w:date="2018-05-30T12:15:00Z"/>
        </w:rPr>
        <w:pPrChange w:id="338" w:author="naseem begum" w:date="2018-05-30T17:48:00Z">
          <w:pPr>
            <w:pStyle w:val="Ttulo2"/>
            <w:numPr>
              <w:ilvl w:val="2"/>
              <w:numId w:val="37"/>
            </w:numPr>
          </w:pPr>
        </w:pPrChange>
      </w:pPr>
      <w:ins w:id="339" w:author="naseem begum" w:date="2018-05-30T14:04:00Z">
        <w:r>
          <w:t>L</w:t>
        </w:r>
      </w:ins>
      <w:ins w:id="340" w:author="naseem begum" w:date="2018-05-30T14:03:00Z">
        <w:r>
          <w:t>a placa de presión que se activa cuando el jugador</w:t>
        </w:r>
      </w:ins>
      <w:ins w:id="341" w:author="naseem begum" w:date="2018-05-30T14:04:00Z">
        <w:r>
          <w:t xml:space="preserve"> pisa ese nodo, la </w:t>
        </w:r>
      </w:ins>
      <w:ins w:id="342" w:author="naseem begum" w:date="2018-05-30T14:10:00Z">
        <w:r w:rsidR="002A6B47">
          <w:t>placa</w:t>
        </w:r>
      </w:ins>
      <w:ins w:id="343" w:author="naseem begum" w:date="2018-05-30T14:04:00Z">
        <w:r>
          <w:t xml:space="preserve"> activa un mecanismo para </w:t>
        </w:r>
      </w:ins>
      <w:ins w:id="344" w:author="naseem begum" w:date="2018-05-30T14:10:00Z">
        <w:r>
          <w:t>que el obstáculo se aparte y el jugador pueda seguir el camino</w:t>
        </w:r>
        <w:r w:rsidR="002A6B47">
          <w:t>.</w:t>
        </w:r>
      </w:ins>
    </w:p>
    <w:p w14:paraId="36344C90" w14:textId="4822134C" w:rsidR="004447C6" w:rsidRDefault="004447C6">
      <w:pPr>
        <w:rPr>
          <w:ins w:id="345" w:author="naseem begum" w:date="2018-05-30T12:15:00Z"/>
        </w:rPr>
        <w:pPrChange w:id="346" w:author="naseem begum" w:date="2018-05-30T12:14:00Z">
          <w:pPr>
            <w:pStyle w:val="Ttulo2"/>
            <w:numPr>
              <w:ilvl w:val="2"/>
              <w:numId w:val="37"/>
            </w:numPr>
          </w:pPr>
        </w:pPrChange>
      </w:pPr>
    </w:p>
    <w:p w14:paraId="4DC76755" w14:textId="516E1C97" w:rsidR="004447C6" w:rsidRDefault="003036E7">
      <w:pPr>
        <w:rPr>
          <w:ins w:id="347" w:author="naseem begum" w:date="2018-05-30T12:15:00Z"/>
        </w:rPr>
        <w:pPrChange w:id="348" w:author="naseem begum" w:date="2018-05-30T12:14:00Z">
          <w:pPr>
            <w:pStyle w:val="Ttulo2"/>
            <w:numPr>
              <w:ilvl w:val="2"/>
              <w:numId w:val="37"/>
            </w:numPr>
          </w:pPr>
        </w:pPrChange>
      </w:pPr>
      <w:ins w:id="349" w:author="naseem begum" w:date="2018-05-30T13:43:00Z">
        <w:r>
          <w:rPr>
            <w:noProof/>
            <w:lang w:eastAsia="es-ES"/>
          </w:rPr>
          <mc:AlternateContent>
            <mc:Choice Requires="wps">
              <w:drawing>
                <wp:anchor distT="0" distB="0" distL="114300" distR="114300" simplePos="0" relativeHeight="251685376" behindDoc="0" locked="0" layoutInCell="1" allowOverlap="1" wp14:anchorId="4B7B70E9" wp14:editId="1C4AAE8B">
                  <wp:simplePos x="0" y="0"/>
                  <wp:positionH relativeFrom="column">
                    <wp:posOffset>-1885950</wp:posOffset>
                  </wp:positionH>
                  <wp:positionV relativeFrom="paragraph">
                    <wp:posOffset>12700</wp:posOffset>
                  </wp:positionV>
                  <wp:extent cx="162560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1625600" cy="635"/>
                          </a:xfrm>
                          <a:prstGeom prst="rect">
                            <a:avLst/>
                          </a:prstGeom>
                          <a:solidFill>
                            <a:prstClr val="white"/>
                          </a:solidFill>
                          <a:ln>
                            <a:noFill/>
                          </a:ln>
                        </wps:spPr>
                        <wps:txbx>
                          <w:txbxContent>
                            <w:p w14:paraId="03A56D22" w14:textId="2D6C760A" w:rsidR="00DC4BAE" w:rsidRPr="00D51A3A" w:rsidRDefault="00DC4BAE">
                              <w:pPr>
                                <w:pStyle w:val="Descripcin"/>
                                <w:jc w:val="center"/>
                                <w:rPr>
                                  <w:noProof/>
                                </w:rPr>
                                <w:pPrChange w:id="350" w:author="naseem begum" w:date="2018-05-30T14:11:00Z">
                                  <w:pPr/>
                                </w:pPrChange>
                              </w:pPr>
                              <w:ins w:id="351" w:author="naseem begum" w:date="2018-05-30T13:43:00Z">
                                <w:r>
                                  <w:t xml:space="preserve">Ilustración </w:t>
                                </w:r>
                                <w:r>
                                  <w:fldChar w:fldCharType="begin"/>
                                </w:r>
                                <w:r>
                                  <w:instrText xml:space="preserve"> SEQ Ilustración \* ARABIC </w:instrText>
                                </w:r>
                              </w:ins>
                              <w:r>
                                <w:fldChar w:fldCharType="separate"/>
                              </w:r>
                              <w:r w:rsidR="00FC6958">
                                <w:rPr>
                                  <w:noProof/>
                                </w:rPr>
                                <w:t>6</w:t>
                              </w:r>
                              <w:ins w:id="352" w:author="naseem begum" w:date="2018-05-30T13:43:00Z">
                                <w:r>
                                  <w:fldChar w:fldCharType="end"/>
                                </w:r>
                                <w:r>
                                  <w:t>:PressurePlate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B70E9" id="Cuadro de texto 27" o:spid="_x0000_s1031" type="#_x0000_t202" style="position:absolute;margin-left:-148.5pt;margin-top:1pt;width:128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" stroked="f">
                  <v:textbox style="mso-fit-shape-to-text:t" inset="0,0,0,0">
                    <w:txbxContent>
                      <w:p w14:paraId="03A56D22" w14:textId="2D6C760A" w:rsidR="00DC4BAE" w:rsidRPr="00D51A3A" w:rsidRDefault="00DC4BAE">
                        <w:pPr>
                          <w:pStyle w:val="Descripcin"/>
                          <w:jc w:val="center"/>
                          <w:rPr>
                            <w:noProof/>
                          </w:rPr>
                          <w:pPrChange w:id="353" w:author="naseem begum" w:date="2018-05-30T14:11:00Z">
                            <w:pPr/>
                          </w:pPrChange>
                        </w:pPr>
                        <w:ins w:id="354" w:author="naseem begum" w:date="2018-05-30T13:43:00Z">
                          <w:r>
                            <w:t xml:space="preserve">Ilustración </w:t>
                          </w:r>
                          <w:r>
                            <w:fldChar w:fldCharType="begin"/>
                          </w:r>
                          <w:r>
                            <w:instrText xml:space="preserve"> SEQ Ilustración \* ARABIC </w:instrText>
                          </w:r>
                        </w:ins>
                        <w:r>
                          <w:fldChar w:fldCharType="separate"/>
                        </w:r>
                        <w:r w:rsidR="00FC6958">
                          <w:rPr>
                            <w:noProof/>
                          </w:rPr>
                          <w:t>6</w:t>
                        </w:r>
                        <w:ins w:id="355" w:author="naseem begum" w:date="2018-05-30T13:43:00Z">
                          <w:r>
                            <w:fldChar w:fldCharType="end"/>
                          </w:r>
                          <w:r>
                            <w:t>:PressurePlate</w:t>
                          </w:r>
                        </w:ins>
                      </w:p>
                    </w:txbxContent>
                  </v:textbox>
                  <w10:wrap type="square"/>
                </v:shape>
              </w:pict>
            </mc:Fallback>
          </mc:AlternateContent>
        </w:r>
      </w:ins>
    </w:p>
    <w:p w14:paraId="7B83E498" w14:textId="77777777" w:rsidR="004447C6" w:rsidRPr="004447C6" w:rsidRDefault="004447C6">
      <w:pPr>
        <w:rPr>
          <w:ins w:id="356" w:author="naseem begum" w:date="2018-05-30T12:08:00Z"/>
          <w:rPrChange w:id="357" w:author="naseem begum" w:date="2018-05-30T12:14:00Z">
            <w:rPr>
              <w:ins w:id="358" w:author="naseem begum" w:date="2018-05-30T12:08:00Z"/>
            </w:rPr>
          </w:rPrChange>
        </w:rPr>
        <w:pPrChange w:id="359" w:author="naseem begum" w:date="2018-05-30T12:14:00Z">
          <w:pPr>
            <w:pStyle w:val="Ttulo2"/>
            <w:numPr>
              <w:ilvl w:val="2"/>
              <w:numId w:val="37"/>
            </w:numPr>
          </w:pPr>
        </w:pPrChange>
      </w:pPr>
    </w:p>
    <w:p w14:paraId="446A432A" w14:textId="40FEC6B3" w:rsidR="00722787" w:rsidRDefault="00722787" w:rsidP="00722787">
      <w:pPr>
        <w:pStyle w:val="Ttulo2"/>
        <w:numPr>
          <w:ilvl w:val="2"/>
          <w:numId w:val="38"/>
        </w:numPr>
        <w:rPr>
          <w:ins w:id="360" w:author="naseem begum" w:date="2018-05-30T12:14:00Z"/>
        </w:rPr>
      </w:pPr>
      <w:bookmarkStart w:id="361" w:name="_Toc515545665"/>
      <w:ins w:id="362" w:author="naseem begum" w:date="2018-05-30T12:08:00Z">
        <w:r>
          <w:t>Trap</w:t>
        </w:r>
      </w:ins>
      <w:bookmarkEnd w:id="361"/>
    </w:p>
    <w:p w14:paraId="3A74C9E7" w14:textId="1131CD95" w:rsidR="004447C6" w:rsidRDefault="004447C6">
      <w:pPr>
        <w:rPr>
          <w:ins w:id="363" w:author="naseem begum" w:date="2018-05-30T12:15:00Z"/>
        </w:rPr>
        <w:pPrChange w:id="364" w:author="naseem begum" w:date="2018-05-30T12:14:00Z">
          <w:pPr>
            <w:pStyle w:val="Ttulo2"/>
            <w:numPr>
              <w:ilvl w:val="2"/>
              <w:numId w:val="38"/>
            </w:numPr>
          </w:pPr>
        </w:pPrChange>
      </w:pPr>
      <w:ins w:id="365" w:author="naseem begum" w:date="2018-05-30T12:14:00Z">
        <w:r>
          <w:rPr>
            <w:noProof/>
            <w:lang w:eastAsia="es-ES"/>
          </w:rPr>
          <w:drawing>
            <wp:anchor distT="0" distB="0" distL="114300" distR="114300" simplePos="0" relativeHeight="251655680" behindDoc="0" locked="0" layoutInCell="1" allowOverlap="1" wp14:anchorId="3A9C9D1A" wp14:editId="7816B8F3">
              <wp:simplePos x="0" y="0"/>
              <wp:positionH relativeFrom="column">
                <wp:posOffset>81915</wp:posOffset>
              </wp:positionH>
              <wp:positionV relativeFrom="paragraph">
                <wp:posOffset>118110</wp:posOffset>
              </wp:positionV>
              <wp:extent cx="1411605" cy="975995"/>
              <wp:effectExtent l="114300" t="114300" r="131445" b="14795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pNode.png"/>
                      <pic:cNvPicPr/>
                    </pic:nvPicPr>
                    <pic:blipFill>
                      <a:blip r:embed="rId16">
                        <a:extLst>
                          <a:ext uri="{28A0092B-C50C-407E-A947-70E740481C1C}">
                            <a14:useLocalDpi xmlns:a14="http://schemas.microsoft.com/office/drawing/2010/main" val="0"/>
                          </a:ext>
                        </a:extLst>
                      </a:blip>
                      <a:stretch>
                        <a:fillRect/>
                      </a:stretch>
                    </pic:blipFill>
                    <pic:spPr>
                      <a:xfrm>
                        <a:off x="0" y="0"/>
                        <a:ext cx="1411605" cy="975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ins>
    </w:p>
    <w:p w14:paraId="0A97E2DA" w14:textId="333680CB" w:rsidR="004447C6" w:rsidRDefault="004447C6">
      <w:pPr>
        <w:rPr>
          <w:ins w:id="366" w:author="naseem begum" w:date="2018-05-30T12:15:00Z"/>
        </w:rPr>
        <w:pPrChange w:id="367" w:author="naseem begum" w:date="2018-05-30T12:14:00Z">
          <w:pPr>
            <w:pStyle w:val="Ttulo2"/>
            <w:numPr>
              <w:ilvl w:val="2"/>
              <w:numId w:val="38"/>
            </w:numPr>
          </w:pPr>
        </w:pPrChange>
      </w:pPr>
    </w:p>
    <w:p w14:paraId="427A3EF9" w14:textId="264D50F7" w:rsidR="004447C6" w:rsidRDefault="00557E44">
      <w:pPr>
        <w:rPr>
          <w:ins w:id="368" w:author="naseem begum" w:date="2018-05-30T12:15:00Z"/>
        </w:rPr>
        <w:pPrChange w:id="369" w:author="naseem begum" w:date="2018-05-30T12:14:00Z">
          <w:pPr>
            <w:pStyle w:val="Ttulo2"/>
            <w:numPr>
              <w:ilvl w:val="2"/>
              <w:numId w:val="38"/>
            </w:numPr>
          </w:pPr>
        </w:pPrChange>
      </w:pPr>
      <w:r>
        <w:t>Hay nodos dentro de lo algunos de los niveles que al pisar el jugador muere, dado que es una trampa y al pisar se incendia el nodo y muere el jugador.</w:t>
      </w:r>
    </w:p>
    <w:p w14:paraId="476D73D0" w14:textId="3EA884F3" w:rsidR="004447C6" w:rsidRDefault="00DF22F8">
      <w:pPr>
        <w:rPr>
          <w:ins w:id="370" w:author="naseem begum" w:date="2018-05-30T12:15:00Z"/>
        </w:rPr>
        <w:pPrChange w:id="371" w:author="naseem begum" w:date="2018-05-30T12:14:00Z">
          <w:pPr>
            <w:pStyle w:val="Ttulo2"/>
            <w:numPr>
              <w:ilvl w:val="2"/>
              <w:numId w:val="38"/>
            </w:numPr>
          </w:pPr>
        </w:pPrChange>
      </w:pPr>
      <w:ins w:id="372" w:author="naseem begum" w:date="2018-05-30T17:49:00Z">
        <w:r>
          <w:rPr>
            <w:noProof/>
            <w:lang w:eastAsia="es-ES"/>
          </w:rPr>
          <mc:AlternateContent>
            <mc:Choice Requires="wps">
              <w:drawing>
                <wp:anchor distT="0" distB="0" distL="114300" distR="114300" simplePos="0" relativeHeight="251693568" behindDoc="0" locked="0" layoutInCell="1" allowOverlap="1" wp14:anchorId="1B75372D" wp14:editId="1AC233CC">
                  <wp:simplePos x="0" y="0"/>
                  <wp:positionH relativeFrom="column">
                    <wp:posOffset>-1657350</wp:posOffset>
                  </wp:positionH>
                  <wp:positionV relativeFrom="paragraph">
                    <wp:posOffset>181610</wp:posOffset>
                  </wp:positionV>
                  <wp:extent cx="1411605" cy="171450"/>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411605" cy="171450"/>
                          </a:xfrm>
                          <a:prstGeom prst="rect">
                            <a:avLst/>
                          </a:prstGeom>
                          <a:solidFill>
                            <a:prstClr val="white"/>
                          </a:solidFill>
                          <a:ln>
                            <a:noFill/>
                          </a:ln>
                        </wps:spPr>
                        <wps:txbx>
                          <w:txbxContent>
                            <w:p w14:paraId="36C7A174" w14:textId="32A5B547" w:rsidR="00DC4BAE" w:rsidRPr="004D27AB" w:rsidRDefault="00DC4BAE">
                              <w:pPr>
                                <w:pStyle w:val="Descripcin"/>
                                <w:jc w:val="center"/>
                                <w:rPr>
                                  <w:noProof/>
                                </w:rPr>
                                <w:pPrChange w:id="373" w:author="naseem begum" w:date="2018-05-30T17:50:00Z">
                                  <w:pPr/>
                                </w:pPrChange>
                              </w:pPr>
                              <w:ins w:id="374" w:author="naseem begum" w:date="2018-05-30T17:49:00Z">
                                <w:r>
                                  <w:t xml:space="preserve">Ilustración </w:t>
                                </w:r>
                                <w:r>
                                  <w:fldChar w:fldCharType="begin"/>
                                </w:r>
                                <w:r>
                                  <w:instrText xml:space="preserve"> SEQ Ilustración \* ARABIC </w:instrText>
                                </w:r>
                              </w:ins>
                              <w:r>
                                <w:fldChar w:fldCharType="separate"/>
                              </w:r>
                              <w:r w:rsidR="00FC6958">
                                <w:rPr>
                                  <w:noProof/>
                                </w:rPr>
                                <w:t>7</w:t>
                              </w:r>
                              <w:ins w:id="375" w:author="naseem begum" w:date="2018-05-30T17:49:00Z">
                                <w:r>
                                  <w:fldChar w:fldCharType="end"/>
                                </w:r>
                                <w:r>
                                  <w:t>:Trap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5372D" id="Cuadro de texto 28" o:spid="_x0000_s1032" type="#_x0000_t202" style="position:absolute;margin-left:-130.5pt;margin-top:14.3pt;width:111.15pt;height:13.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" stroked="f">
                  <v:textbox inset="0,0,0,0">
                    <w:txbxContent>
                      <w:p w14:paraId="36C7A174" w14:textId="32A5B547" w:rsidR="00DC4BAE" w:rsidRPr="004D27AB" w:rsidRDefault="00DC4BAE">
                        <w:pPr>
                          <w:pStyle w:val="Descripcin"/>
                          <w:jc w:val="center"/>
                          <w:rPr>
                            <w:noProof/>
                          </w:rPr>
                          <w:pPrChange w:id="376" w:author="naseem begum" w:date="2018-05-30T17:50:00Z">
                            <w:pPr/>
                          </w:pPrChange>
                        </w:pPr>
                        <w:ins w:id="377" w:author="naseem begum" w:date="2018-05-30T17:49:00Z">
                          <w:r>
                            <w:t xml:space="preserve">Ilustración </w:t>
                          </w:r>
                          <w:r>
                            <w:fldChar w:fldCharType="begin"/>
                          </w:r>
                          <w:r>
                            <w:instrText xml:space="preserve"> SEQ Ilustración \* ARABIC </w:instrText>
                          </w:r>
                        </w:ins>
                        <w:r>
                          <w:fldChar w:fldCharType="separate"/>
                        </w:r>
                        <w:r w:rsidR="00FC6958">
                          <w:rPr>
                            <w:noProof/>
                          </w:rPr>
                          <w:t>7</w:t>
                        </w:r>
                        <w:ins w:id="378" w:author="naseem begum" w:date="2018-05-30T17:49:00Z">
                          <w:r>
                            <w:fldChar w:fldCharType="end"/>
                          </w:r>
                          <w:r>
                            <w:t>:Trap</w:t>
                          </w:r>
                        </w:ins>
                      </w:p>
                    </w:txbxContent>
                  </v:textbox>
                  <w10:wrap type="square"/>
                </v:shape>
              </w:pict>
            </mc:Fallback>
          </mc:AlternateContent>
        </w:r>
      </w:ins>
    </w:p>
    <w:p w14:paraId="5338C821" w14:textId="77777777" w:rsidR="004447C6" w:rsidRDefault="004447C6">
      <w:pPr>
        <w:rPr>
          <w:ins w:id="379" w:author="naseem begum" w:date="2018-05-30T12:15:00Z"/>
        </w:rPr>
        <w:pPrChange w:id="380" w:author="naseem begum" w:date="2018-05-30T12:14:00Z">
          <w:pPr>
            <w:pStyle w:val="Ttulo2"/>
            <w:numPr>
              <w:ilvl w:val="2"/>
              <w:numId w:val="38"/>
            </w:numPr>
          </w:pPr>
        </w:pPrChange>
      </w:pPr>
    </w:p>
    <w:p w14:paraId="3F4F6D02" w14:textId="11DC31C0" w:rsidR="00722787" w:rsidRDefault="00722787" w:rsidP="00722787">
      <w:pPr>
        <w:pStyle w:val="Ttulo2"/>
        <w:numPr>
          <w:ilvl w:val="2"/>
          <w:numId w:val="38"/>
        </w:numPr>
        <w:rPr>
          <w:ins w:id="381" w:author="naseem begum" w:date="2018-05-30T12:08:00Z"/>
        </w:rPr>
      </w:pPr>
      <w:bookmarkStart w:id="382" w:name="_Toc515545666"/>
      <w:ins w:id="383" w:author="naseem begum" w:date="2018-05-30T12:08:00Z">
        <w:r>
          <w:t>Fire</w:t>
        </w:r>
        <w:bookmarkEnd w:id="382"/>
      </w:ins>
    </w:p>
    <w:p w14:paraId="599646E5" w14:textId="0523672A" w:rsidR="00722787" w:rsidRPr="00722787" w:rsidRDefault="00DF22F8">
      <w:pPr>
        <w:rPr>
          <w:ins w:id="384" w:author="naseem begum" w:date="2018-05-30T12:07:00Z"/>
          <w:rPrChange w:id="385" w:author="naseem begum" w:date="2018-05-30T12:08:00Z">
            <w:rPr>
              <w:ins w:id="386" w:author="naseem begum" w:date="2018-05-30T12:07:00Z"/>
            </w:rPr>
          </w:rPrChange>
        </w:rPr>
        <w:pPrChange w:id="387" w:author="naseem begum" w:date="2018-05-30T12:08:00Z">
          <w:pPr>
            <w:pStyle w:val="Ttulo2"/>
            <w:numPr>
              <w:ilvl w:val="2"/>
              <w:numId w:val="37"/>
            </w:numPr>
          </w:pPr>
        </w:pPrChange>
      </w:pPr>
      <w:ins w:id="388" w:author="naseem begum" w:date="2018-05-30T17:50:00Z">
        <w:r>
          <w:rPr>
            <w:noProof/>
            <w:lang w:eastAsia="es-ES"/>
          </w:rPr>
          <mc:AlternateContent>
            <mc:Choice Requires="wps">
              <w:drawing>
                <wp:anchor distT="0" distB="0" distL="114300" distR="114300" simplePos="0" relativeHeight="251660800" behindDoc="0" locked="0" layoutInCell="1" allowOverlap="1" wp14:anchorId="3A396A7C" wp14:editId="2749D3C8">
                  <wp:simplePos x="0" y="0"/>
                  <wp:positionH relativeFrom="column">
                    <wp:posOffset>24765</wp:posOffset>
                  </wp:positionH>
                  <wp:positionV relativeFrom="paragraph">
                    <wp:posOffset>1257935</wp:posOffset>
                  </wp:positionV>
                  <wp:extent cx="1123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1123950" cy="635"/>
                          </a:xfrm>
                          <a:prstGeom prst="rect">
                            <a:avLst/>
                          </a:prstGeom>
                          <a:solidFill>
                            <a:prstClr val="white"/>
                          </a:solidFill>
                          <a:ln>
                            <a:noFill/>
                          </a:ln>
                        </wps:spPr>
                        <wps:txbx>
                          <w:txbxContent>
                            <w:p w14:paraId="3014A5B6" w14:textId="1D392EDE" w:rsidR="00DC4BAE" w:rsidRPr="00B2256C" w:rsidRDefault="00DC4BAE">
                              <w:pPr>
                                <w:pStyle w:val="Descripcin"/>
                                <w:jc w:val="center"/>
                                <w:rPr>
                                  <w:noProof/>
                                </w:rPr>
                                <w:pPrChange w:id="389" w:author="naseem begum" w:date="2018-05-30T17:50:00Z">
                                  <w:pPr/>
                                </w:pPrChange>
                              </w:pPr>
                              <w:ins w:id="390" w:author="naseem begum" w:date="2018-05-30T17:50:00Z">
                                <w:r>
                                  <w:t xml:space="preserve">Ilustración </w:t>
                                </w:r>
                                <w:r>
                                  <w:fldChar w:fldCharType="begin"/>
                                </w:r>
                                <w:r>
                                  <w:instrText xml:space="preserve"> SEQ Ilustración \* ARABIC </w:instrText>
                                </w:r>
                              </w:ins>
                              <w:r>
                                <w:fldChar w:fldCharType="separate"/>
                              </w:r>
                              <w:r w:rsidR="00FC6958">
                                <w:rPr>
                                  <w:noProof/>
                                </w:rPr>
                                <w:t>8</w:t>
                              </w:r>
                              <w:ins w:id="391" w:author="naseem begum" w:date="2018-05-30T17:50:00Z">
                                <w:r>
                                  <w:fldChar w:fldCharType="end"/>
                                </w:r>
                                <w:r>
                                  <w:t>:Fire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96A7C" id="Cuadro de texto 29" o:spid="_x0000_s1033" type="#_x0000_t202" style="position:absolute;margin-left:1.95pt;margin-top:99.05pt;width:88.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" stroked="f">
                  <v:textbox style="mso-fit-shape-to-text:t" inset="0,0,0,0">
                    <w:txbxContent>
                      <w:p w14:paraId="3014A5B6" w14:textId="1D392EDE" w:rsidR="00DC4BAE" w:rsidRPr="00B2256C" w:rsidRDefault="00DC4BAE">
                        <w:pPr>
                          <w:pStyle w:val="Descripcin"/>
                          <w:jc w:val="center"/>
                          <w:rPr>
                            <w:noProof/>
                          </w:rPr>
                          <w:pPrChange w:id="392" w:author="naseem begum" w:date="2018-05-30T17:50:00Z">
                            <w:pPr/>
                          </w:pPrChange>
                        </w:pPr>
                        <w:ins w:id="393" w:author="naseem begum" w:date="2018-05-30T17:50:00Z">
                          <w:r>
                            <w:t xml:space="preserve">Ilustración </w:t>
                          </w:r>
                          <w:r>
                            <w:fldChar w:fldCharType="begin"/>
                          </w:r>
                          <w:r>
                            <w:instrText xml:space="preserve"> SEQ Ilustración \* ARABIC </w:instrText>
                          </w:r>
                        </w:ins>
                        <w:r>
                          <w:fldChar w:fldCharType="separate"/>
                        </w:r>
                        <w:r w:rsidR="00FC6958">
                          <w:rPr>
                            <w:noProof/>
                          </w:rPr>
                          <w:t>8</w:t>
                        </w:r>
                        <w:ins w:id="394" w:author="naseem begum" w:date="2018-05-30T17:50:00Z">
                          <w:r>
                            <w:fldChar w:fldCharType="end"/>
                          </w:r>
                          <w:r>
                            <w:t>:Fire</w:t>
                          </w:r>
                        </w:ins>
                      </w:p>
                    </w:txbxContent>
                  </v:textbox>
                  <w10:wrap type="square"/>
                </v:shape>
              </w:pict>
            </mc:Fallback>
          </mc:AlternateContent>
        </w:r>
      </w:ins>
      <w:ins w:id="395" w:author="naseem begum" w:date="2018-05-30T13:35:00Z">
        <w:r w:rsidR="006A62BF">
          <w:rPr>
            <w:noProof/>
            <w:lang w:eastAsia="es-ES"/>
          </w:rPr>
          <w:drawing>
            <wp:anchor distT="0" distB="0" distL="114300" distR="114300" simplePos="0" relativeHeight="251677184" behindDoc="0" locked="0" layoutInCell="1" allowOverlap="1" wp14:anchorId="7D12D901" wp14:editId="564E5BBF">
              <wp:simplePos x="0" y="0"/>
              <wp:positionH relativeFrom="column">
                <wp:posOffset>24765</wp:posOffset>
              </wp:positionH>
              <wp:positionV relativeFrom="paragraph">
                <wp:posOffset>120015</wp:posOffset>
              </wp:positionV>
              <wp:extent cx="1123950" cy="1080957"/>
              <wp:effectExtent l="114300" t="114300" r="114300" b="13843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Node.png"/>
                      <pic:cNvPicPr/>
                    </pic:nvPicPr>
                    <pic:blipFill>
                      <a:blip r:embed="rId17">
                        <a:extLst>
                          <a:ext uri="{28A0092B-C50C-407E-A947-70E740481C1C}">
                            <a14:useLocalDpi xmlns:a14="http://schemas.microsoft.com/office/drawing/2010/main" val="0"/>
                          </a:ext>
                        </a:extLst>
                      </a:blip>
                      <a:stretch>
                        <a:fillRect/>
                      </a:stretch>
                    </pic:blipFill>
                    <pic:spPr>
                      <a:xfrm>
                        <a:off x="0" y="0"/>
                        <a:ext cx="1123950" cy="1080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ins>
    </w:p>
    <w:p w14:paraId="5299096B" w14:textId="2EEBBDAB" w:rsidR="006A62BF" w:rsidRDefault="00431D2A">
      <w:pPr>
        <w:rPr>
          <w:ins w:id="396" w:author="naseem begum" w:date="2018-05-30T13:36:00Z"/>
        </w:rPr>
        <w:pPrChange w:id="397" w:author="naseem begum" w:date="2018-05-30T12:07:00Z">
          <w:pPr>
            <w:pStyle w:val="Ttulo2"/>
            <w:numPr>
              <w:ilvl w:val="2"/>
              <w:numId w:val="37"/>
            </w:numPr>
          </w:pPr>
        </w:pPrChange>
      </w:pPr>
      <w:ins w:id="398" w:author="naseem begum" w:date="2018-05-30T14:22:00Z">
        <w:r>
          <w:t>Cuando el jugador accede al nodo que tiene fuego muere. Para pasar este nodo tiene que llevar el extintor.</w:t>
        </w:r>
      </w:ins>
    </w:p>
    <w:p w14:paraId="027D458C" w14:textId="588E1CAF" w:rsidR="006A62BF" w:rsidRDefault="006A62BF">
      <w:pPr>
        <w:rPr>
          <w:ins w:id="399" w:author="naseem begum" w:date="2018-05-30T13:36:00Z"/>
        </w:rPr>
        <w:pPrChange w:id="400" w:author="naseem begum" w:date="2018-05-30T12:07:00Z">
          <w:pPr>
            <w:pStyle w:val="Ttulo2"/>
            <w:numPr>
              <w:ilvl w:val="2"/>
              <w:numId w:val="37"/>
            </w:numPr>
          </w:pPr>
        </w:pPrChange>
      </w:pPr>
    </w:p>
    <w:p w14:paraId="10D7D345" w14:textId="4ADB6376" w:rsidR="006A62BF" w:rsidRDefault="006A62BF">
      <w:pPr>
        <w:rPr>
          <w:ins w:id="401" w:author="naseem begum" w:date="2018-05-30T13:36:00Z"/>
        </w:rPr>
        <w:pPrChange w:id="402" w:author="naseem begum" w:date="2018-05-30T12:07:00Z">
          <w:pPr>
            <w:pStyle w:val="Ttulo2"/>
            <w:numPr>
              <w:ilvl w:val="2"/>
              <w:numId w:val="37"/>
            </w:numPr>
          </w:pPr>
        </w:pPrChange>
      </w:pPr>
    </w:p>
    <w:p w14:paraId="3D0078C5" w14:textId="77777777" w:rsidR="006A62BF" w:rsidRDefault="006A62BF">
      <w:pPr>
        <w:rPr>
          <w:ins w:id="403" w:author="naseem begum" w:date="2018-05-30T13:36:00Z"/>
        </w:rPr>
        <w:pPrChange w:id="404" w:author="naseem begum" w:date="2018-05-30T12:07:00Z">
          <w:pPr>
            <w:pStyle w:val="Ttulo2"/>
            <w:numPr>
              <w:ilvl w:val="2"/>
              <w:numId w:val="37"/>
            </w:numPr>
          </w:pPr>
        </w:pPrChange>
      </w:pPr>
    </w:p>
    <w:p w14:paraId="111F8DF0" w14:textId="77777777" w:rsidR="006A62BF" w:rsidRDefault="006A62BF">
      <w:pPr>
        <w:rPr>
          <w:ins w:id="405" w:author="naseem begum" w:date="2018-05-30T13:36:00Z"/>
        </w:rPr>
        <w:pPrChange w:id="406" w:author="naseem begum" w:date="2018-05-30T12:07:00Z">
          <w:pPr>
            <w:pStyle w:val="Ttulo2"/>
            <w:numPr>
              <w:ilvl w:val="2"/>
              <w:numId w:val="37"/>
            </w:numPr>
          </w:pPr>
        </w:pPrChange>
      </w:pPr>
    </w:p>
    <w:p w14:paraId="00DA21FB" w14:textId="019BD5C0" w:rsidR="00722787" w:rsidRPr="00722787" w:rsidRDefault="006A62BF">
      <w:pPr>
        <w:rPr>
          <w:ins w:id="407" w:author="naseem begum" w:date="2018-05-30T12:07:00Z"/>
          <w:rPrChange w:id="408" w:author="naseem begum" w:date="2018-05-30T12:07:00Z">
            <w:rPr>
              <w:ins w:id="409" w:author="naseem begum" w:date="2018-05-30T12:07:00Z"/>
            </w:rPr>
          </w:rPrChange>
        </w:rPr>
        <w:pPrChange w:id="410" w:author="naseem begum" w:date="2018-05-30T12:07:00Z">
          <w:pPr>
            <w:pStyle w:val="Ttulo2"/>
            <w:numPr>
              <w:ilvl w:val="2"/>
              <w:numId w:val="37"/>
            </w:numPr>
          </w:pPr>
        </w:pPrChange>
      </w:pPr>
      <w:ins w:id="411" w:author="naseem begum" w:date="2018-05-30T13:36:00Z">
        <w:r>
          <w:rPr>
            <w:noProof/>
            <w:lang w:eastAsia="es-ES"/>
          </w:rPr>
          <w:drawing>
            <wp:anchor distT="0" distB="0" distL="114300" distR="114300" simplePos="0" relativeHeight="251689472" behindDoc="0" locked="0" layoutInCell="1" allowOverlap="1" wp14:anchorId="7A2432CA" wp14:editId="1722A227">
              <wp:simplePos x="0" y="0"/>
              <wp:positionH relativeFrom="column">
                <wp:posOffset>110490</wp:posOffset>
              </wp:positionH>
              <wp:positionV relativeFrom="paragraph">
                <wp:posOffset>118110</wp:posOffset>
              </wp:positionV>
              <wp:extent cx="1095375" cy="1430572"/>
              <wp:effectExtent l="114300" t="114300" r="142875" b="15113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ExtinguiserNode.png"/>
                      <pic:cNvPicPr/>
                    </pic:nvPicPr>
                    <pic:blipFill>
                      <a:blip r:embed="rId18">
                        <a:extLst>
                          <a:ext uri="{28A0092B-C50C-407E-A947-70E740481C1C}">
                            <a14:useLocalDpi xmlns:a14="http://schemas.microsoft.com/office/drawing/2010/main" val="0"/>
                          </a:ext>
                        </a:extLst>
                      </a:blip>
                      <a:stretch>
                        <a:fillRect/>
                      </a:stretch>
                    </pic:blipFill>
                    <pic:spPr>
                      <a:xfrm>
                        <a:off x="0" y="0"/>
                        <a:ext cx="1095375" cy="14305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ins>
    </w:p>
    <w:p w14:paraId="0E379950" w14:textId="1EA7E301" w:rsidR="00722787" w:rsidRDefault="00722787">
      <w:pPr>
        <w:rPr>
          <w:ins w:id="412" w:author="naseem begum" w:date="2018-05-30T14:28:00Z"/>
        </w:rPr>
        <w:pPrChange w:id="413" w:author="naseem begum" w:date="2018-05-30T12:07:00Z">
          <w:pPr>
            <w:pStyle w:val="Ttulo2"/>
            <w:numPr>
              <w:ilvl w:val="2"/>
              <w:numId w:val="37"/>
            </w:numPr>
          </w:pPr>
        </w:pPrChange>
      </w:pPr>
    </w:p>
    <w:p w14:paraId="29BC5E7A" w14:textId="7B5AE705" w:rsidR="00431D2A" w:rsidRPr="00CB6BB7" w:rsidRDefault="00CB6BB7">
      <w:pPr>
        <w:rPr>
          <w:ins w:id="414" w:author="naseem begum" w:date="2018-05-30T14:28:00Z"/>
          <w:u w:val="single"/>
          <w:rPrChange w:id="415" w:author="naseem begum" w:date="2018-05-30T14:32:00Z">
            <w:rPr>
              <w:ins w:id="416" w:author="naseem begum" w:date="2018-05-30T14:28:00Z"/>
            </w:rPr>
          </w:rPrChange>
        </w:rPr>
        <w:pPrChange w:id="417" w:author="naseem begum" w:date="2018-05-30T12:07:00Z">
          <w:pPr>
            <w:pStyle w:val="Ttulo2"/>
            <w:numPr>
              <w:ilvl w:val="2"/>
              <w:numId w:val="37"/>
            </w:numPr>
          </w:pPr>
        </w:pPrChange>
      </w:pPr>
      <w:ins w:id="418" w:author="naseem begum" w:date="2018-05-30T14:32:00Z">
        <w:r>
          <w:t>El extintor se utiliza para apagar el fuego y poder pasar sin morir.</w:t>
        </w:r>
      </w:ins>
    </w:p>
    <w:p w14:paraId="5224E436" w14:textId="45F562AF" w:rsidR="00431D2A" w:rsidRDefault="00431D2A">
      <w:pPr>
        <w:rPr>
          <w:ins w:id="419" w:author="naseem begum" w:date="2018-05-30T14:28:00Z"/>
        </w:rPr>
        <w:pPrChange w:id="420" w:author="naseem begum" w:date="2018-05-30T12:07:00Z">
          <w:pPr>
            <w:pStyle w:val="Ttulo2"/>
            <w:numPr>
              <w:ilvl w:val="2"/>
              <w:numId w:val="37"/>
            </w:numPr>
          </w:pPr>
        </w:pPrChange>
      </w:pPr>
    </w:p>
    <w:p w14:paraId="71D7BCB2" w14:textId="2A1447DB" w:rsidR="00431D2A" w:rsidRDefault="00431D2A">
      <w:pPr>
        <w:rPr>
          <w:ins w:id="421" w:author="naseem begum" w:date="2018-05-30T14:28:00Z"/>
        </w:rPr>
        <w:pPrChange w:id="422" w:author="naseem begum" w:date="2018-05-30T12:07:00Z">
          <w:pPr>
            <w:pStyle w:val="Ttulo2"/>
            <w:numPr>
              <w:ilvl w:val="2"/>
              <w:numId w:val="37"/>
            </w:numPr>
          </w:pPr>
        </w:pPrChange>
      </w:pPr>
    </w:p>
    <w:p w14:paraId="67156E61" w14:textId="77777777" w:rsidR="00431D2A" w:rsidRPr="00722787" w:rsidRDefault="00431D2A">
      <w:pPr>
        <w:rPr>
          <w:ins w:id="423" w:author="naseem begum" w:date="2018-05-30T12:05:00Z"/>
          <w:rPrChange w:id="424" w:author="naseem begum" w:date="2018-05-30T12:07:00Z">
            <w:rPr>
              <w:ins w:id="425" w:author="naseem begum" w:date="2018-05-30T12:05:00Z"/>
            </w:rPr>
          </w:rPrChange>
        </w:rPr>
        <w:pPrChange w:id="426" w:author="naseem begum" w:date="2018-05-30T12:07:00Z">
          <w:pPr>
            <w:pStyle w:val="Ttulo2"/>
            <w:numPr>
              <w:ilvl w:val="2"/>
              <w:numId w:val="37"/>
            </w:numPr>
          </w:pPr>
        </w:pPrChange>
      </w:pPr>
    </w:p>
    <w:p w14:paraId="637D55C7" w14:textId="5263D1FC" w:rsidR="00096F36" w:rsidRDefault="00DF22F8">
      <w:pPr>
        <w:spacing w:line="360" w:lineRule="auto"/>
        <w:rPr>
          <w:ins w:id="427" w:author="naseem begum" w:date="2018-05-25T12:50:00Z"/>
        </w:rPr>
        <w:pPrChange w:id="428" w:author="naseem begum" w:date="2018-05-25T15:46:00Z">
          <w:pPr>
            <w:pStyle w:val="Ttulo1"/>
            <w:numPr>
              <w:numId w:val="7"/>
            </w:numPr>
          </w:pPr>
        </w:pPrChange>
      </w:pPr>
      <w:ins w:id="429" w:author="naseem begum" w:date="2018-05-30T17:50:00Z">
        <w:r>
          <w:rPr>
            <w:noProof/>
            <w:lang w:eastAsia="es-ES"/>
          </w:rPr>
          <mc:AlternateContent>
            <mc:Choice Requires="wps">
              <w:drawing>
                <wp:anchor distT="0" distB="0" distL="114300" distR="114300" simplePos="0" relativeHeight="251697664" behindDoc="0" locked="0" layoutInCell="1" allowOverlap="1" wp14:anchorId="15BE8D8C" wp14:editId="26B37DFF">
                  <wp:simplePos x="0" y="0"/>
                  <wp:positionH relativeFrom="column">
                    <wp:posOffset>-1352550</wp:posOffset>
                  </wp:positionH>
                  <wp:positionV relativeFrom="paragraph">
                    <wp:posOffset>42545</wp:posOffset>
                  </wp:positionV>
                  <wp:extent cx="1476375" cy="209550"/>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1476375" cy="209550"/>
                          </a:xfrm>
                          <a:prstGeom prst="rect">
                            <a:avLst/>
                          </a:prstGeom>
                          <a:solidFill>
                            <a:prstClr val="white"/>
                          </a:solidFill>
                          <a:ln>
                            <a:noFill/>
                          </a:ln>
                        </wps:spPr>
                        <wps:txbx>
                          <w:txbxContent>
                            <w:p w14:paraId="3D232611" w14:textId="02F45B01" w:rsidR="00DC4BAE" w:rsidRPr="00953CD8" w:rsidRDefault="00DC4BAE">
                              <w:pPr>
                                <w:pStyle w:val="Descripcin"/>
                                <w:rPr>
                                  <w:noProof/>
                                </w:rPr>
                                <w:pPrChange w:id="430" w:author="naseem begum" w:date="2018-05-30T17:50:00Z">
                                  <w:pPr/>
                                </w:pPrChange>
                              </w:pPr>
                              <w:ins w:id="431" w:author="naseem begum" w:date="2018-05-30T17:50:00Z">
                                <w:r>
                                  <w:t xml:space="preserve">Ilustración </w:t>
                                </w:r>
                                <w:r>
                                  <w:fldChar w:fldCharType="begin"/>
                                </w:r>
                                <w:r>
                                  <w:instrText xml:space="preserve"> SEQ Ilustración \* ARABIC </w:instrText>
                                </w:r>
                              </w:ins>
                              <w:r>
                                <w:fldChar w:fldCharType="separate"/>
                              </w:r>
                              <w:r w:rsidR="00FC6958">
                                <w:rPr>
                                  <w:noProof/>
                                </w:rPr>
                                <w:t>9</w:t>
                              </w:r>
                              <w:ins w:id="432" w:author="naseem begum" w:date="2018-05-30T17:50:00Z">
                                <w:r>
                                  <w:fldChar w:fldCharType="end"/>
                                </w:r>
                                <w:r>
                                  <w:t>:Fire Extinguisher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E8D8C" id="Cuadro de texto 30" o:spid="_x0000_s1034" type="#_x0000_t202" style="position:absolute;margin-left:-106.5pt;margin-top:3.35pt;width:116.25pt;height:16.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" stroked="f">
                  <v:textbox inset="0,0,0,0">
                    <w:txbxContent>
                      <w:p w14:paraId="3D232611" w14:textId="02F45B01" w:rsidR="00DC4BAE" w:rsidRPr="00953CD8" w:rsidRDefault="00DC4BAE">
                        <w:pPr>
                          <w:pStyle w:val="Descripcin"/>
                          <w:rPr>
                            <w:noProof/>
                          </w:rPr>
                          <w:pPrChange w:id="433" w:author="naseem begum" w:date="2018-05-30T17:50:00Z">
                            <w:pPr/>
                          </w:pPrChange>
                        </w:pPr>
                        <w:ins w:id="434" w:author="naseem begum" w:date="2018-05-30T17:50:00Z">
                          <w:r>
                            <w:t xml:space="preserve">Ilustración </w:t>
                          </w:r>
                          <w:r>
                            <w:fldChar w:fldCharType="begin"/>
                          </w:r>
                          <w:r>
                            <w:instrText xml:space="preserve"> SEQ Ilustración \* ARABIC </w:instrText>
                          </w:r>
                        </w:ins>
                        <w:r>
                          <w:fldChar w:fldCharType="separate"/>
                        </w:r>
                        <w:r w:rsidR="00FC6958">
                          <w:rPr>
                            <w:noProof/>
                          </w:rPr>
                          <w:t>9</w:t>
                        </w:r>
                        <w:ins w:id="435" w:author="naseem begum" w:date="2018-05-30T17:50:00Z">
                          <w:r>
                            <w:fldChar w:fldCharType="end"/>
                          </w:r>
                          <w:r>
                            <w:t>:Fire Extinguisher</w:t>
                          </w:r>
                        </w:ins>
                      </w:p>
                    </w:txbxContent>
                  </v:textbox>
                  <w10:wrap type="square"/>
                </v:shape>
              </w:pict>
            </mc:Fallback>
          </mc:AlternateContent>
        </w:r>
      </w:ins>
    </w:p>
    <w:p w14:paraId="03121D45" w14:textId="050ED82A" w:rsidR="003461A3" w:rsidRDefault="003461A3">
      <w:pPr>
        <w:pStyle w:val="Ttulo2"/>
        <w:numPr>
          <w:ilvl w:val="1"/>
          <w:numId w:val="38"/>
        </w:numPr>
        <w:rPr>
          <w:ins w:id="436" w:author="naseem begum" w:date="2018-05-25T12:55:00Z"/>
        </w:rPr>
        <w:pPrChange w:id="437" w:author="naseem begum" w:date="2018-05-30T12:07:00Z">
          <w:pPr>
            <w:pStyle w:val="Ttulo2"/>
            <w:numPr>
              <w:ilvl w:val="1"/>
              <w:numId w:val="7"/>
            </w:numPr>
          </w:pPr>
        </w:pPrChange>
      </w:pPr>
      <w:bookmarkStart w:id="438" w:name="_Toc515545667"/>
      <w:ins w:id="439" w:author="naseem begum" w:date="2018-05-25T12:55:00Z">
        <w:r>
          <w:t>Niveles</w:t>
        </w:r>
        <w:bookmarkEnd w:id="438"/>
      </w:ins>
    </w:p>
    <w:p w14:paraId="322BD14E" w14:textId="3EBE88C7" w:rsidR="003461A3" w:rsidRDefault="003461A3">
      <w:pPr>
        <w:spacing w:line="360" w:lineRule="auto"/>
        <w:rPr>
          <w:ins w:id="440" w:author="naseem begum" w:date="2018-05-25T12:56:00Z"/>
        </w:rPr>
        <w:pPrChange w:id="441" w:author="naseem begum" w:date="2018-05-25T15:46:00Z">
          <w:pPr>
            <w:pStyle w:val="Ttulo2"/>
            <w:numPr>
              <w:ilvl w:val="1"/>
              <w:numId w:val="7"/>
            </w:numPr>
          </w:pPr>
        </w:pPrChange>
      </w:pPr>
      <w:ins w:id="442" w:author="naseem begum" w:date="2018-05-25T12:56:00Z">
        <w:r>
          <w:t xml:space="preserve">El juego </w:t>
        </w:r>
      </w:ins>
      <w:r w:rsidR="00557E44">
        <w:t>cuenta con 5</w:t>
      </w:r>
      <w:ins w:id="443" w:author="naseem begum" w:date="2018-05-25T12:56:00Z">
        <w:r>
          <w:t xml:space="preserve"> niveles, cada nivel tiene diferente dificultad,</w:t>
        </w:r>
      </w:ins>
      <w:r w:rsidR="00557E44">
        <w:t xml:space="preserve"> a medida que se va aumentando de nivel aumenta de dificultad y se añaden nuevos mecanismos,</w:t>
      </w:r>
      <w:ins w:id="444" w:author="naseem begum" w:date="2018-05-25T12:56:00Z">
        <w:r>
          <w:t xml:space="preserve"> obviamente el nivel más fácil es el nivel 1 y el más difícil es el </w:t>
        </w:r>
      </w:ins>
      <w:r w:rsidR="00557E44">
        <w:t>5</w:t>
      </w:r>
      <w:ins w:id="445" w:author="naseem begum" w:date="2018-05-25T12:56:00Z">
        <w:r>
          <w:t xml:space="preserve">. </w:t>
        </w:r>
      </w:ins>
    </w:p>
    <w:p w14:paraId="467F898A" w14:textId="43F59615" w:rsidR="003461A3" w:rsidRDefault="003461A3" w:rsidP="00432A8A">
      <w:pPr>
        <w:pStyle w:val="Ttulo2"/>
        <w:numPr>
          <w:ilvl w:val="2"/>
          <w:numId w:val="40"/>
        </w:numPr>
        <w:pPrChange w:id="446" w:author="naseem begum" w:date="2018-05-30T12:07:00Z">
          <w:pPr>
            <w:pStyle w:val="Ttulo2"/>
            <w:numPr>
              <w:ilvl w:val="1"/>
              <w:numId w:val="7"/>
            </w:numPr>
          </w:pPr>
        </w:pPrChange>
      </w:pPr>
      <w:bookmarkStart w:id="447" w:name="_Toc515545668"/>
      <w:ins w:id="448" w:author="naseem begum" w:date="2018-05-25T12:57:00Z">
        <w:r>
          <w:lastRenderedPageBreak/>
          <w:t>Nivel 1</w:t>
        </w:r>
      </w:ins>
      <w:bookmarkEnd w:id="447"/>
    </w:p>
    <w:p w14:paraId="3F8B89FB" w14:textId="1C3DA606" w:rsidR="00432A8A" w:rsidRPr="00432A8A" w:rsidRDefault="00432A8A" w:rsidP="009F3F50">
      <w:pPr>
        <w:jc w:val="center"/>
        <w:rPr>
          <w:ins w:id="449" w:author="naseem begum" w:date="2018-05-25T12:57:00Z"/>
        </w:rPr>
      </w:pPr>
      <w:r>
        <w:rPr>
          <w:noProof/>
          <w:lang w:eastAsia="es-ES"/>
        </w:rPr>
        <w:drawing>
          <wp:inline distT="0" distB="0" distL="0" distR="0" wp14:anchorId="0416F5F9" wp14:editId="7FA02986">
            <wp:extent cx="4658921" cy="2620370"/>
            <wp:effectExtent l="133350" t="133350" r="142240" b="1612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evel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7411" cy="26307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E7B445" w14:textId="123C198D" w:rsidR="00C07854" w:rsidRDefault="003461A3" w:rsidP="00FC6958">
      <w:pPr>
        <w:spacing w:line="276" w:lineRule="auto"/>
        <w:rPr>
          <w:ins w:id="450" w:author="naseem begum" w:date="2018-05-25T13:06:00Z"/>
        </w:rPr>
        <w:pPrChange w:id="451" w:author="naseem begum" w:date="2018-05-25T12:57:00Z">
          <w:pPr>
            <w:pStyle w:val="Ttulo2"/>
            <w:numPr>
              <w:ilvl w:val="1"/>
              <w:numId w:val="7"/>
            </w:numPr>
          </w:pPr>
        </w:pPrChange>
      </w:pPr>
      <w:ins w:id="452" w:author="naseem begum" w:date="2018-05-25T12:57:00Z">
        <w:r>
          <w:t xml:space="preserve">El nivel 1 </w:t>
        </w:r>
      </w:ins>
      <w:ins w:id="453" w:author="naseem begum" w:date="2018-05-25T13:00:00Z">
        <w:r w:rsidR="00993210">
          <w:t xml:space="preserve">contiene un enemigo que es el esqueleto, </w:t>
        </w:r>
      </w:ins>
      <w:ins w:id="454" w:author="naseem begum" w:date="2018-05-25T13:01:00Z">
        <w:r w:rsidR="00993210">
          <w:t xml:space="preserve">este enemigo en cada turno rota 180º y vigila su espalda, para matar a este enemigo hay que </w:t>
        </w:r>
      </w:ins>
      <w:ins w:id="455" w:author="naseem begum" w:date="2018-05-25T13:02:00Z">
        <w:r w:rsidR="00993210">
          <w:t>pillarlo</w:t>
        </w:r>
      </w:ins>
      <w:ins w:id="456" w:author="naseem begum" w:date="2018-05-25T13:01:00Z">
        <w:r w:rsidR="00993210">
          <w:t xml:space="preserve"> de lado, </w:t>
        </w:r>
      </w:ins>
      <w:ins w:id="457" w:author="naseem begum" w:date="2018-05-25T13:02:00Z">
        <w:r w:rsidR="00993210">
          <w:t>además</w:t>
        </w:r>
      </w:ins>
      <w:ins w:id="458" w:author="naseem begum" w:date="2018-05-25T13:01:00Z">
        <w:r w:rsidR="00993210">
          <w:t xml:space="preserve"> también hay 2 </w:t>
        </w:r>
      </w:ins>
      <w:ins w:id="459" w:author="naseem begum" w:date="2018-05-25T13:02:00Z">
        <w:r w:rsidR="00993210">
          <w:t>mecanismo,</w:t>
        </w:r>
      </w:ins>
      <w:ins w:id="460" w:author="naseem begum" w:date="2018-05-25T13:01:00Z">
        <w:r w:rsidR="00993210">
          <w:t xml:space="preserve"> una trampa </w:t>
        </w:r>
      </w:ins>
      <w:ins w:id="461" w:author="naseem begum" w:date="2018-05-25T13:02:00Z">
        <w:r w:rsidR="00993210">
          <w:t xml:space="preserve">que cuando se pisa el jugador muere y un mecanismo que al pisarlo </w:t>
        </w:r>
      </w:ins>
      <w:ins w:id="462" w:author="naseem begum" w:date="2018-05-25T13:03:00Z">
        <w:r w:rsidR="00993210">
          <w:t>la piedra que obstaculizaba el objetivo se desvanece.</w:t>
        </w:r>
      </w:ins>
      <w:r w:rsidR="00432A8A">
        <w:t xml:space="preserve"> Por </w:t>
      </w:r>
      <w:r w:rsidR="00DC4BAE">
        <w:t>último,</w:t>
      </w:r>
      <w:r w:rsidR="00432A8A">
        <w:t xml:space="preserve"> hay una gema oculta que se recolecta al pisar el nodo</w:t>
      </w:r>
      <w:r w:rsidR="00DC4BAE">
        <w:t>.</w:t>
      </w:r>
    </w:p>
    <w:p w14:paraId="0D264AF3" w14:textId="6AD4F292" w:rsidR="00C07854" w:rsidRDefault="00C07854" w:rsidP="009F3F50">
      <w:pPr>
        <w:pStyle w:val="Ttulo2"/>
        <w:numPr>
          <w:ilvl w:val="2"/>
          <w:numId w:val="40"/>
        </w:numPr>
        <w:pPrChange w:id="463" w:author="naseem begum" w:date="2018-05-30T12:07:00Z">
          <w:pPr>
            <w:pStyle w:val="Ttulo2"/>
            <w:numPr>
              <w:ilvl w:val="2"/>
              <w:numId w:val="7"/>
            </w:numPr>
          </w:pPr>
        </w:pPrChange>
      </w:pPr>
      <w:bookmarkStart w:id="464" w:name="_Toc515545669"/>
      <w:ins w:id="465" w:author="naseem begum" w:date="2018-05-25T13:06:00Z">
        <w:r>
          <w:t>Nivel 2</w:t>
        </w:r>
      </w:ins>
      <w:bookmarkStart w:id="466" w:name="_GoBack"/>
      <w:bookmarkEnd w:id="464"/>
      <w:bookmarkEnd w:id="466"/>
    </w:p>
    <w:p w14:paraId="23D702FA" w14:textId="55A6A797" w:rsidR="009F3F50" w:rsidRPr="009F3F50" w:rsidRDefault="009F3F50" w:rsidP="009F3F50">
      <w:pPr>
        <w:keepNext/>
        <w:jc w:val="center"/>
        <w:rPr>
          <w:ins w:id="467" w:author="naseem begum" w:date="2018-05-25T13:06:00Z"/>
        </w:rPr>
      </w:pPr>
      <w:r>
        <w:rPr>
          <w:noProof/>
          <w:lang w:eastAsia="es-ES"/>
        </w:rPr>
        <w:drawing>
          <wp:inline distT="0" distB="0" distL="0" distR="0" wp14:anchorId="7578276A" wp14:editId="1257AE48">
            <wp:extent cx="4956340" cy="2787650"/>
            <wp:effectExtent l="133350" t="133350" r="149225" b="1651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vel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7096" cy="279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5DED39" w14:textId="0BAD873A" w:rsidR="00C07854" w:rsidRDefault="00C07854" w:rsidP="00FC6958">
      <w:pPr>
        <w:keepNext/>
        <w:spacing w:line="276" w:lineRule="auto"/>
        <w:rPr>
          <w:ins w:id="468" w:author="naseem begum" w:date="2018-05-25T13:08:00Z"/>
        </w:rPr>
        <w:pPrChange w:id="469" w:author="naseem begum" w:date="2018-05-25T12:57:00Z">
          <w:pPr>
            <w:pStyle w:val="Ttulo2"/>
            <w:numPr>
              <w:ilvl w:val="1"/>
              <w:numId w:val="7"/>
            </w:numPr>
          </w:pPr>
        </w:pPrChange>
      </w:pPr>
      <w:ins w:id="470" w:author="naseem begum" w:date="2018-05-25T13:06:00Z">
        <w:r>
          <w:t xml:space="preserve">El nivel 2 contiene </w:t>
        </w:r>
      </w:ins>
      <w:ins w:id="471" w:author="naseem begum" w:date="2018-05-25T13:07:00Z">
        <w:r>
          <w:t xml:space="preserve">dos enemigos, una araña que patrulla un pasillo y una calavera flotante que vigila una casilla en </w:t>
        </w:r>
      </w:ins>
      <w:r w:rsidR="009F3F50">
        <w:t>particular</w:t>
      </w:r>
      <w:ins w:id="472" w:author="naseem begum" w:date="2018-05-25T13:07:00Z">
        <w:r>
          <w:t xml:space="preserve">, para pasar a la calavera hay que lanzarle una piedra desde una posición </w:t>
        </w:r>
      </w:ins>
      <w:r w:rsidR="009F3F50">
        <w:t>que contiene el KillerStone, para llegar a la KillerStone hay que ir a presionar la placa de presión que esta custodiada por una araña</w:t>
      </w:r>
      <w:ins w:id="473" w:author="naseem begum" w:date="2018-05-25T13:08:00Z">
        <w:r>
          <w:t>.</w:t>
        </w:r>
      </w:ins>
    </w:p>
    <w:p w14:paraId="252021E3" w14:textId="288026C8" w:rsidR="00863E2E" w:rsidRDefault="00863E2E">
      <w:pPr>
        <w:rPr>
          <w:ins w:id="474" w:author="naseem begum" w:date="2018-05-25T13:08:00Z"/>
        </w:rPr>
        <w:pPrChange w:id="475" w:author="naseem begum" w:date="2018-05-25T12:57:00Z">
          <w:pPr>
            <w:pStyle w:val="Ttulo2"/>
            <w:numPr>
              <w:ilvl w:val="1"/>
              <w:numId w:val="7"/>
            </w:numPr>
          </w:pPr>
        </w:pPrChange>
      </w:pPr>
    </w:p>
    <w:p w14:paraId="052C1522" w14:textId="5F1705AC" w:rsidR="00863E2E" w:rsidRDefault="00863E2E" w:rsidP="00BC6130">
      <w:pPr>
        <w:pStyle w:val="Ttulo2"/>
        <w:numPr>
          <w:ilvl w:val="2"/>
          <w:numId w:val="40"/>
        </w:numPr>
        <w:pPrChange w:id="476" w:author="naseem begum" w:date="2018-05-30T12:07:00Z">
          <w:pPr>
            <w:pStyle w:val="Ttulo2"/>
            <w:numPr>
              <w:ilvl w:val="2"/>
              <w:numId w:val="7"/>
            </w:numPr>
          </w:pPr>
        </w:pPrChange>
      </w:pPr>
      <w:bookmarkStart w:id="477" w:name="_Toc515545670"/>
      <w:ins w:id="478" w:author="naseem begum" w:date="2018-05-25T13:08:00Z">
        <w:r>
          <w:lastRenderedPageBreak/>
          <w:t>Nivel 3</w:t>
        </w:r>
      </w:ins>
      <w:bookmarkEnd w:id="477"/>
    </w:p>
    <w:p w14:paraId="11417D2A" w14:textId="5B4DBE32" w:rsidR="00BC6130" w:rsidRPr="00BC6130" w:rsidRDefault="00BC6130" w:rsidP="00BC6130">
      <w:pPr>
        <w:keepNext/>
        <w:jc w:val="center"/>
        <w:rPr>
          <w:ins w:id="479" w:author="naseem begum" w:date="2018-05-25T13:09:00Z"/>
        </w:rPr>
      </w:pPr>
      <w:r>
        <w:rPr>
          <w:noProof/>
          <w:lang w:eastAsia="es-ES"/>
        </w:rPr>
        <w:drawing>
          <wp:inline distT="0" distB="0" distL="0" distR="0" wp14:anchorId="508677A1" wp14:editId="196263D7">
            <wp:extent cx="4798279" cy="2698750"/>
            <wp:effectExtent l="133350" t="133350" r="154940" b="1587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vel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4713" cy="2702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41E091" w14:textId="2E359033" w:rsidR="00863E2E" w:rsidRDefault="00863E2E" w:rsidP="00BC6130">
      <w:pPr>
        <w:keepNext/>
        <w:spacing w:line="360" w:lineRule="auto"/>
        <w:pPrChange w:id="480" w:author="naseem begum" w:date="2018-05-25T13:09:00Z">
          <w:pPr>
            <w:pStyle w:val="Ttulo2"/>
            <w:numPr>
              <w:ilvl w:val="2"/>
              <w:numId w:val="7"/>
            </w:numPr>
          </w:pPr>
        </w:pPrChange>
      </w:pPr>
      <w:ins w:id="481" w:author="naseem begum" w:date="2018-05-25T13:09:00Z">
        <w:r>
          <w:t>El nivel 3 contiene tres enemigos, 2 arañas y una calavera, además contiene 3 mecanismo (movimiento de piedra, lanzamiento de piedra y extintor para apagar el fuego)</w:t>
        </w:r>
      </w:ins>
      <w:r w:rsidR="00BC6130">
        <w:t>, el objetivo más destacada de este nivel es que hay que buscar el extintor para apagar el fuego, en caso contrario no podremos pasar, si intentamos pasar sin el extintor el jugador se quemará y se pierde.</w:t>
      </w:r>
    </w:p>
    <w:p w14:paraId="146E511D" w14:textId="4477C282" w:rsidR="00BC6130" w:rsidRDefault="00BC6130" w:rsidP="00BC6130">
      <w:pPr>
        <w:pStyle w:val="Ttulo2"/>
        <w:numPr>
          <w:ilvl w:val="2"/>
          <w:numId w:val="40"/>
        </w:numPr>
        <w:pPrChange w:id="482" w:author="naseem begum" w:date="2018-05-30T12:07:00Z">
          <w:pPr>
            <w:pStyle w:val="Ttulo2"/>
            <w:numPr>
              <w:ilvl w:val="2"/>
              <w:numId w:val="7"/>
            </w:numPr>
          </w:pPr>
        </w:pPrChange>
      </w:pPr>
      <w:bookmarkStart w:id="483" w:name="_Toc515545671"/>
      <w:ins w:id="484" w:author="naseem begum" w:date="2018-05-25T13:08:00Z">
        <w:r>
          <w:t xml:space="preserve">Nivel </w:t>
        </w:r>
      </w:ins>
      <w:r>
        <w:t>4</w:t>
      </w:r>
      <w:bookmarkEnd w:id="483"/>
    </w:p>
    <w:p w14:paraId="4A25536D" w14:textId="3A13DDD6" w:rsidR="00BC6130" w:rsidRDefault="00BC6130" w:rsidP="00BC6130">
      <w:pPr>
        <w:keepNext/>
        <w:keepLines/>
        <w:spacing w:line="360" w:lineRule="auto"/>
        <w:jc w:val="center"/>
        <w:rPr>
          <w:ins w:id="485" w:author="naseem begum" w:date="2018-05-25T13:10:00Z"/>
        </w:rPr>
      </w:pPr>
      <w:r>
        <w:rPr>
          <w:noProof/>
          <w:lang w:eastAsia="es-ES"/>
        </w:rPr>
        <w:drawing>
          <wp:inline distT="0" distB="0" distL="0" distR="0" wp14:anchorId="27323B07" wp14:editId="62AD3935">
            <wp:extent cx="4813300" cy="2707198"/>
            <wp:effectExtent l="133350" t="133350" r="139700" b="1695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3097" cy="2712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33C5EE" w14:textId="0C1EC2C1" w:rsidR="009513F9" w:rsidRDefault="00BC6130" w:rsidP="00BC6130">
      <w:pPr>
        <w:keepNext/>
        <w:keepLines/>
        <w:pPrChange w:id="486" w:author="naseem begum" w:date="2018-05-25T13:09:00Z">
          <w:pPr>
            <w:pStyle w:val="Ttulo2"/>
            <w:numPr>
              <w:ilvl w:val="2"/>
              <w:numId w:val="7"/>
            </w:numPr>
          </w:pPr>
        </w:pPrChange>
      </w:pPr>
      <w:r>
        <w:t>Este nivel es otra combinación del nivel 1 añadiendo más enemigos y más pasos a realizar, el objetivo está claro, pero hay que seguir unos pasos en concreto para llegar a pasar el nivel.</w:t>
      </w:r>
    </w:p>
    <w:p w14:paraId="132220C9" w14:textId="2F2AE162" w:rsidR="00BC6130" w:rsidRDefault="00BC6130" w:rsidP="00BC6130">
      <w:pPr>
        <w:keepNext/>
        <w:keepLines/>
      </w:pPr>
    </w:p>
    <w:p w14:paraId="1B1541CC" w14:textId="702A2BF8" w:rsidR="00BC6130" w:rsidRDefault="00BC6130" w:rsidP="00BC6130">
      <w:pPr>
        <w:keepNext/>
        <w:keepLines/>
      </w:pPr>
    </w:p>
    <w:p w14:paraId="3056DB51" w14:textId="4DDE8780" w:rsidR="00BC6130" w:rsidRDefault="00BC6130" w:rsidP="00976131">
      <w:pPr>
        <w:pStyle w:val="Ttulo2"/>
        <w:numPr>
          <w:ilvl w:val="2"/>
          <w:numId w:val="40"/>
        </w:numPr>
        <w:pPrChange w:id="487" w:author="naseem begum" w:date="2018-05-30T12:07:00Z">
          <w:pPr>
            <w:pStyle w:val="Ttulo2"/>
            <w:numPr>
              <w:ilvl w:val="2"/>
              <w:numId w:val="7"/>
            </w:numPr>
          </w:pPr>
        </w:pPrChange>
      </w:pPr>
      <w:bookmarkStart w:id="488" w:name="_Toc515545672"/>
      <w:ins w:id="489" w:author="naseem begum" w:date="2018-05-25T13:08:00Z">
        <w:r>
          <w:t xml:space="preserve">Nivel </w:t>
        </w:r>
      </w:ins>
      <w:r>
        <w:t>5</w:t>
      </w:r>
      <w:bookmarkEnd w:id="488"/>
    </w:p>
    <w:p w14:paraId="6D011EA7" w14:textId="1F1489C6" w:rsidR="00BC6130" w:rsidRPr="00BC6130" w:rsidRDefault="00BC6130" w:rsidP="00976131">
      <w:pPr>
        <w:keepNext/>
        <w:jc w:val="center"/>
      </w:pPr>
      <w:r>
        <w:rPr>
          <w:noProof/>
          <w:lang w:eastAsia="es-ES"/>
        </w:rPr>
        <w:drawing>
          <wp:inline distT="0" distB="0" distL="0" distR="0" wp14:anchorId="71F62EAB" wp14:editId="5FBBB1F7">
            <wp:extent cx="5400040" cy="3037205"/>
            <wp:effectExtent l="114300" t="114300" r="143510" b="1441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vel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E5AA94" w14:textId="7603B016" w:rsidR="00BC6130" w:rsidRDefault="00976131" w:rsidP="00976131">
      <w:pPr>
        <w:keepNext/>
        <w:keepLines/>
        <w:rPr>
          <w:ins w:id="490" w:author="naseem begum" w:date="2018-05-25T13:11:00Z"/>
        </w:rPr>
      </w:pPr>
      <w:r>
        <w:t>El último nivel es el más completo ya que contiene a los 3 enemigos que hay disponible en el juego, además también incluye una trampa y una KillerStone que es imprescindible para poder llegar al objetivo.</w:t>
      </w:r>
    </w:p>
    <w:p w14:paraId="690229B1" w14:textId="72FB577C" w:rsidR="009513F9" w:rsidRDefault="009513F9" w:rsidP="00432A8A">
      <w:pPr>
        <w:pStyle w:val="Ttulo2"/>
        <w:numPr>
          <w:ilvl w:val="1"/>
          <w:numId w:val="40"/>
        </w:numPr>
        <w:rPr>
          <w:ins w:id="491" w:author="naseem begum" w:date="2018-05-25T13:11:00Z"/>
        </w:rPr>
        <w:pPrChange w:id="492" w:author="naseem begum" w:date="2018-05-30T12:07:00Z">
          <w:pPr>
            <w:pStyle w:val="Ttulo2"/>
            <w:numPr>
              <w:ilvl w:val="1"/>
              <w:numId w:val="7"/>
            </w:numPr>
          </w:pPr>
        </w:pPrChange>
      </w:pPr>
      <w:bookmarkStart w:id="493" w:name="_Toc515545673"/>
      <w:ins w:id="494" w:author="naseem begum" w:date="2018-05-25T13:11:00Z">
        <w:r>
          <w:t>Instrucciones de juego</w:t>
        </w:r>
        <w:bookmarkEnd w:id="493"/>
      </w:ins>
    </w:p>
    <w:p w14:paraId="13591307" w14:textId="31CE38C2" w:rsidR="009513F9" w:rsidRDefault="00976131">
      <w:pPr>
        <w:spacing w:line="360" w:lineRule="auto"/>
        <w:rPr>
          <w:ins w:id="495" w:author="naseem begum" w:date="2018-05-25T13:12:00Z"/>
        </w:rPr>
        <w:pPrChange w:id="496" w:author="naseem begum" w:date="2018-05-25T15:46:00Z">
          <w:pPr>
            <w:pStyle w:val="Ttulo2"/>
            <w:numPr>
              <w:ilvl w:val="1"/>
              <w:numId w:val="7"/>
            </w:numPr>
          </w:pPr>
        </w:pPrChange>
      </w:pPr>
      <w:ins w:id="497" w:author="naseem begum" w:date="2018-05-25T13:17:00Z">
        <w:r>
          <w:rPr>
            <w:noProof/>
            <w:lang w:eastAsia="es-ES"/>
          </w:rPr>
          <w:drawing>
            <wp:anchor distT="0" distB="0" distL="114300" distR="114300" simplePos="0" relativeHeight="251702784" behindDoc="0" locked="0" layoutInCell="1" allowOverlap="1" wp14:anchorId="7F82A81D" wp14:editId="3FE0234F">
              <wp:simplePos x="0" y="0"/>
              <wp:positionH relativeFrom="column">
                <wp:posOffset>1485265</wp:posOffset>
              </wp:positionH>
              <wp:positionV relativeFrom="paragraph">
                <wp:posOffset>981075</wp:posOffset>
              </wp:positionV>
              <wp:extent cx="2209800" cy="2293473"/>
              <wp:effectExtent l="133350" t="114300" r="114300" b="1454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keys-vector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09800" cy="2293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ins>
      <w:ins w:id="498" w:author="naseem begum" w:date="2018-05-25T13:11:00Z">
        <w:r w:rsidR="009513F9">
          <w:t>El control del juego se puede realizar de 2 formas, utilizando las teclas o mediante el ratón. En las pantallas de menú, hay que utilizar el rat</w:t>
        </w:r>
      </w:ins>
      <w:ins w:id="499" w:author="naseem begum" w:date="2018-05-25T13:12:00Z">
        <w:r w:rsidR="009513F9">
          <w:t>ón sí o sí. En cambio, en el juego se puede utilizar el ratón o el teclado según este configurado.</w:t>
        </w:r>
      </w:ins>
    </w:p>
    <w:p w14:paraId="2426F0BF" w14:textId="402635CF" w:rsidR="0035751A" w:rsidRDefault="009513F9">
      <w:pPr>
        <w:pStyle w:val="Descripcin"/>
        <w:jc w:val="center"/>
        <w:rPr>
          <w:ins w:id="500" w:author="naseem begum" w:date="2018-05-25T13:19:00Z"/>
        </w:rPr>
        <w:pPrChange w:id="501" w:author="naseem begum" w:date="2018-05-30T11:11:00Z">
          <w:pPr>
            <w:spacing w:after="160"/>
          </w:pPr>
        </w:pPrChange>
      </w:pPr>
      <w:ins w:id="502" w:author="naseem begum" w:date="2018-05-25T13:19:00Z">
        <w:r>
          <w:t xml:space="preserve">Ilustración </w:t>
        </w:r>
      </w:ins>
      <w:ins w:id="503" w:author="naseem begum" w:date="2018-05-30T12:06:00Z">
        <w:r w:rsidR="00BD73BC">
          <w:fldChar w:fldCharType="begin"/>
        </w:r>
        <w:r w:rsidR="00BD73BC">
          <w:instrText xml:space="preserve"> SEQ Ilustración \* ARABIC </w:instrText>
        </w:r>
      </w:ins>
      <w:r w:rsidR="00BD73BC">
        <w:fldChar w:fldCharType="separate"/>
      </w:r>
      <w:r w:rsidR="00FC6958">
        <w:rPr>
          <w:noProof/>
        </w:rPr>
        <w:t>10</w:t>
      </w:r>
      <w:ins w:id="504" w:author="naseem begum" w:date="2018-05-30T12:06:00Z">
        <w:r w:rsidR="00BD73BC">
          <w:fldChar w:fldCharType="end"/>
        </w:r>
      </w:ins>
      <w:ins w:id="505" w:author="naseem begum" w:date="2018-05-25T13:19:00Z">
        <w:r>
          <w:t>:Controles de jugador</w:t>
        </w:r>
      </w:ins>
    </w:p>
    <w:p w14:paraId="0AC68F3A" w14:textId="63600B42" w:rsidR="0035751A" w:rsidRDefault="0035751A" w:rsidP="00432A8A">
      <w:pPr>
        <w:pStyle w:val="Ttulo2"/>
        <w:numPr>
          <w:ilvl w:val="1"/>
          <w:numId w:val="40"/>
        </w:numPr>
        <w:rPr>
          <w:ins w:id="506" w:author="naseem begum" w:date="2018-05-25T13:20:00Z"/>
        </w:rPr>
        <w:pPrChange w:id="507" w:author="naseem begum" w:date="2018-05-30T12:07:00Z">
          <w:pPr>
            <w:pStyle w:val="Ttulo2"/>
            <w:numPr>
              <w:ilvl w:val="1"/>
              <w:numId w:val="7"/>
            </w:numPr>
          </w:pPr>
        </w:pPrChange>
      </w:pPr>
      <w:bookmarkStart w:id="508" w:name="_Toc515545674"/>
      <w:ins w:id="509" w:author="naseem begum" w:date="2018-05-25T13:20:00Z">
        <w:r>
          <w:lastRenderedPageBreak/>
          <w:t>Diagrama de ventanas</w:t>
        </w:r>
        <w:bookmarkEnd w:id="508"/>
      </w:ins>
    </w:p>
    <w:p w14:paraId="0230DEBA" w14:textId="77777777" w:rsidR="00976131" w:rsidRDefault="00FD7B46" w:rsidP="00976131">
      <w:pPr>
        <w:keepNext/>
        <w:spacing w:after="160" w:line="360" w:lineRule="auto"/>
      </w:pPr>
      <w:ins w:id="510" w:author="naseem begum" w:date="2018-05-30T11:01:00Z">
        <w:r>
          <w:rPr>
            <w:noProof/>
            <w:lang w:eastAsia="es-ES"/>
          </w:rPr>
          <w:drawing>
            <wp:inline distT="0" distB="0" distL="0" distR="0" wp14:anchorId="18ED3C09" wp14:editId="39399AE4">
              <wp:extent cx="5430302" cy="41397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ndowsDiagr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423" cy="4152827"/>
                      </a:xfrm>
                      <a:prstGeom prst="rect">
                        <a:avLst/>
                      </a:prstGeom>
                    </pic:spPr>
                  </pic:pic>
                </a:graphicData>
              </a:graphic>
            </wp:inline>
          </w:drawing>
        </w:r>
      </w:ins>
    </w:p>
    <w:p w14:paraId="42904BDC" w14:textId="72463DA3" w:rsidR="00FD7B46" w:rsidRDefault="00976131" w:rsidP="00976131">
      <w:pPr>
        <w:pStyle w:val="Descripcin"/>
        <w:jc w:val="center"/>
        <w:rPr>
          <w:ins w:id="511" w:author="naseem begum" w:date="2018-05-30T11:01:00Z"/>
        </w:rPr>
        <w:pPrChange w:id="512" w:author="naseem begum" w:date="2018-05-25T15:46:00Z">
          <w:pPr>
            <w:spacing w:after="160"/>
          </w:pPr>
        </w:pPrChange>
      </w:pPr>
      <w:r>
        <w:t xml:space="preserve">Ilustración </w:t>
      </w:r>
      <w:fldSimple w:instr=" SEQ Ilustración \* ARABIC ">
        <w:r w:rsidR="00FC6958">
          <w:rPr>
            <w:noProof/>
          </w:rPr>
          <w:t>11</w:t>
        </w:r>
      </w:fldSimple>
      <w:r>
        <w:t>:Diagrama de ventanas</w:t>
      </w:r>
    </w:p>
    <w:p w14:paraId="1B4BF861" w14:textId="2F35944F" w:rsidR="00FD7B46" w:rsidRDefault="002955F1" w:rsidP="00486EA4">
      <w:pPr>
        <w:spacing w:after="160" w:line="276" w:lineRule="auto"/>
        <w:rPr>
          <w:ins w:id="513" w:author="naseem begum" w:date="2018-05-30T11:06:00Z"/>
        </w:rPr>
        <w:pPrChange w:id="514" w:author="naseem begum" w:date="2018-05-25T15:46:00Z">
          <w:pPr>
            <w:spacing w:after="160"/>
          </w:pPr>
        </w:pPrChange>
      </w:pPr>
      <w:ins w:id="515" w:author="naseem begum" w:date="2018-05-25T13:20:00Z">
        <w:r>
          <w:t>Al</w:t>
        </w:r>
      </w:ins>
      <w:ins w:id="516" w:author="naseem begum" w:date="2018-05-25T13:21:00Z">
        <w:r>
          <w:t xml:space="preserve"> iniciar el juego </w:t>
        </w:r>
      </w:ins>
      <w:ins w:id="517" w:author="naseem begum" w:date="2018-05-25T13:27:00Z">
        <w:r w:rsidR="006140D0">
          <w:t xml:space="preserve">el usuario entraría a </w:t>
        </w:r>
      </w:ins>
      <w:ins w:id="518" w:author="naseem begum" w:date="2018-05-25T13:21:00Z">
        <w:r>
          <w:t>pantalla</w:t>
        </w:r>
      </w:ins>
      <w:ins w:id="519" w:author="naseem begum" w:date="2018-05-30T11:02:00Z">
        <w:r w:rsidR="00FD7B46">
          <w:t xml:space="preserve"> de INTRO</w:t>
        </w:r>
      </w:ins>
      <w:ins w:id="520" w:author="naseem begum" w:date="2018-05-25T13:27:00Z">
        <w:r w:rsidR="006140D0">
          <w:t xml:space="preserve"> donde </w:t>
        </w:r>
      </w:ins>
      <w:ins w:id="521" w:author="naseem begum" w:date="2018-05-30T11:02:00Z">
        <w:r w:rsidR="00FD7B46">
          <w:t xml:space="preserve">pulsando el botón de PLAY pasaría a la pantalla de MENU, una vez dentro del menú, tendrá varias opciones, si pulsa en </w:t>
        </w:r>
      </w:ins>
      <w:ins w:id="522" w:author="naseem begum" w:date="2018-05-30T11:03:00Z">
        <w:r w:rsidR="00FD7B46">
          <w:t xml:space="preserve">“Credits” pasaría a la pantalla de créditos donde se muestran los creadores del juego, dentro de esa pantalla si se puede pulsar “Back” que le llevaría de nuevo a la pantalla de MENU, si pulsa en </w:t>
        </w:r>
      </w:ins>
      <w:ins w:id="523" w:author="naseem begum" w:date="2018-05-30T11:04:00Z">
        <w:r w:rsidR="00FD7B46">
          <w:t>“Instructions” pasaría a la pantalla de instrucciones donde podrá seleccionar entre consultar controles, mecánicas y enemigos. Cada uno de las opciones anteriores tiene su pantalla, se puede mover libremente entre ellas</w:t>
        </w:r>
      </w:ins>
      <w:ins w:id="524" w:author="naseem begum" w:date="2018-05-30T11:05:00Z">
        <w:r w:rsidR="00FD7B46">
          <w:t xml:space="preserve"> y al finalizar se puede pulsar “Back” que le llevaría de nuevo a la pantalla de MENU</w:t>
        </w:r>
      </w:ins>
      <w:ins w:id="525" w:author="naseem begum" w:date="2018-05-30T11:04:00Z">
        <w:r w:rsidR="00FD7B46">
          <w:t>.</w:t>
        </w:r>
      </w:ins>
    </w:p>
    <w:p w14:paraId="358778A9" w14:textId="65178891" w:rsidR="00FD7B46" w:rsidRDefault="00FD7B46" w:rsidP="00486EA4">
      <w:pPr>
        <w:spacing w:after="160" w:line="276" w:lineRule="auto"/>
        <w:rPr>
          <w:ins w:id="526" w:author="naseem begum" w:date="2018-05-30T11:08:00Z"/>
        </w:rPr>
        <w:pPrChange w:id="527" w:author="naseem begum" w:date="2018-05-25T15:46:00Z">
          <w:pPr>
            <w:spacing w:after="160"/>
          </w:pPr>
        </w:pPrChange>
      </w:pPr>
      <w:ins w:id="528" w:author="naseem begum" w:date="2018-05-30T11:06:00Z">
        <w:r>
          <w:t xml:space="preserve">En el menú se indica el número de artefactos que ha encontrado el usuario, </w:t>
        </w:r>
      </w:ins>
      <w:ins w:id="529" w:author="naseem begum" w:date="2018-05-30T11:07:00Z">
        <w:r>
          <w:t xml:space="preserve">justo debajo se indican las gemas que ha conseguidos. Cuando el usuario quiera jugar a un nivel simplemente tiene que pulsar al </w:t>
        </w:r>
      </w:ins>
      <w:ins w:id="530" w:author="naseem begum" w:date="2018-05-30T11:08:00Z">
        <w:r>
          <w:t>botón</w:t>
        </w:r>
      </w:ins>
      <w:ins w:id="531" w:author="naseem begum" w:date="2018-05-30T11:07:00Z">
        <w:r>
          <w:t xml:space="preserve"> de “Play” que le llevaría a la pantalla de selección de nivel, hay para que se pueda realizar la demo fácilmente hemos puesto que pueda acceder a cualquier nivel, pero la versi</w:t>
        </w:r>
      </w:ins>
      <w:ins w:id="532" w:author="naseem begum" w:date="2018-05-30T11:08:00Z">
        <w:r>
          <w:t>ón final solamente se podrá acceder a un nivel si se ha pasado el anterior.</w:t>
        </w:r>
      </w:ins>
    </w:p>
    <w:p w14:paraId="7A393694" w14:textId="10A99820" w:rsidR="002955F1" w:rsidRDefault="00FD7B46" w:rsidP="00486EA4">
      <w:pPr>
        <w:spacing w:after="160" w:line="276" w:lineRule="auto"/>
        <w:rPr>
          <w:ins w:id="533" w:author="naseem begum" w:date="2018-05-25T13:20:00Z"/>
        </w:rPr>
        <w:pPrChange w:id="534" w:author="naseem begum" w:date="2018-05-30T11:10:00Z">
          <w:pPr>
            <w:spacing w:after="160"/>
          </w:pPr>
        </w:pPrChange>
      </w:pPr>
      <w:ins w:id="535" w:author="naseem begum" w:date="2018-05-30T11:08:00Z">
        <w:r>
          <w:t>Cuando el usuario está d</w:t>
        </w:r>
        <w:r w:rsidR="005932AE">
          <w:t xml:space="preserve">entro del juego, en la esquina superior izquierda tiene 2 </w:t>
        </w:r>
      </w:ins>
      <w:ins w:id="536" w:author="naseem begum" w:date="2018-05-30T11:10:00Z">
        <w:r w:rsidR="005932AE">
          <w:t>botones, el</w:t>
        </w:r>
      </w:ins>
      <w:ins w:id="537" w:author="naseem begum" w:date="2018-05-30T11:08:00Z">
        <w:r w:rsidR="005932AE">
          <w:t xml:space="preserve"> primero es para que puedas acceder al </w:t>
        </w:r>
      </w:ins>
      <w:ins w:id="538" w:author="naseem begum" w:date="2018-05-30T11:10:00Z">
        <w:r w:rsidR="005932AE">
          <w:t>menú</w:t>
        </w:r>
      </w:ins>
      <w:ins w:id="539" w:author="naseem begum" w:date="2018-05-30T11:08:00Z">
        <w:r w:rsidR="005932AE">
          <w:t xml:space="preserve"> </w:t>
        </w:r>
      </w:ins>
      <w:ins w:id="540" w:author="naseem begum" w:date="2018-05-30T11:10:00Z">
        <w:r w:rsidR="005932AE">
          <w:t>y el otro botón es para reiniciar el nivel de nuevo.</w:t>
        </w:r>
      </w:ins>
    </w:p>
    <w:p w14:paraId="3E43EE6B" w14:textId="1BF9F866" w:rsidR="00FF0016" w:rsidRDefault="00FF0016" w:rsidP="00432A8A">
      <w:pPr>
        <w:pStyle w:val="Ttulo2"/>
        <w:numPr>
          <w:ilvl w:val="1"/>
          <w:numId w:val="40"/>
        </w:numPr>
        <w:rPr>
          <w:ins w:id="541" w:author="naseem begum" w:date="2018-05-25T13:51:00Z"/>
        </w:rPr>
        <w:pPrChange w:id="542" w:author="naseem begum" w:date="2018-05-30T12:07:00Z">
          <w:pPr>
            <w:pStyle w:val="Ttulo2"/>
            <w:numPr>
              <w:ilvl w:val="1"/>
              <w:numId w:val="7"/>
            </w:numPr>
          </w:pPr>
        </w:pPrChange>
      </w:pPr>
      <w:bookmarkStart w:id="543" w:name="_Toc515545675"/>
      <w:ins w:id="544" w:author="naseem begum" w:date="2018-05-25T13:51:00Z">
        <w:r>
          <w:lastRenderedPageBreak/>
          <w:t>Flow chart</w:t>
        </w:r>
        <w:bookmarkEnd w:id="543"/>
      </w:ins>
    </w:p>
    <w:p w14:paraId="44900F14" w14:textId="77777777" w:rsidR="00FF0016" w:rsidRDefault="00FF0016">
      <w:pPr>
        <w:keepNext/>
        <w:jc w:val="center"/>
        <w:rPr>
          <w:ins w:id="545" w:author="naseem begum" w:date="2018-05-25T13:51:00Z"/>
        </w:rPr>
        <w:pPrChange w:id="546" w:author="naseem begum" w:date="2018-05-25T13:52:00Z">
          <w:pPr/>
        </w:pPrChange>
      </w:pPr>
      <w:ins w:id="547" w:author="naseem begum" w:date="2018-05-25T13:51:00Z">
        <w:r>
          <w:rPr>
            <w:noProof/>
            <w:lang w:eastAsia="es-ES"/>
          </w:rPr>
          <w:drawing>
            <wp:inline distT="0" distB="0" distL="0" distR="0" wp14:anchorId="24E0ABE0" wp14:editId="71F7F1B8">
              <wp:extent cx="5120640" cy="8142806"/>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png"/>
                      <pic:cNvPicPr/>
                    </pic:nvPicPr>
                    <pic:blipFill>
                      <a:blip r:embed="rId26">
                        <a:extLst>
                          <a:ext uri="{28A0092B-C50C-407E-A947-70E740481C1C}">
                            <a14:useLocalDpi xmlns:a14="http://schemas.microsoft.com/office/drawing/2010/main" val="0"/>
                          </a:ext>
                        </a:extLst>
                      </a:blip>
                      <a:stretch>
                        <a:fillRect/>
                      </a:stretch>
                    </pic:blipFill>
                    <pic:spPr>
                      <a:xfrm>
                        <a:off x="0" y="0"/>
                        <a:ext cx="5128358" cy="8155079"/>
                      </a:xfrm>
                      <a:prstGeom prst="rect">
                        <a:avLst/>
                      </a:prstGeom>
                    </pic:spPr>
                  </pic:pic>
                </a:graphicData>
              </a:graphic>
            </wp:inline>
          </w:drawing>
        </w:r>
      </w:ins>
    </w:p>
    <w:p w14:paraId="5FBB2B02" w14:textId="7AC6BF59" w:rsidR="00FF0016" w:rsidRPr="00FF0016" w:rsidRDefault="00FF0016">
      <w:pPr>
        <w:pStyle w:val="Descripcin"/>
        <w:jc w:val="center"/>
        <w:rPr>
          <w:ins w:id="548" w:author="naseem begum" w:date="2018-05-25T13:51:00Z"/>
          <w:rPrChange w:id="549" w:author="naseem begum" w:date="2018-05-25T13:51:00Z">
            <w:rPr>
              <w:ins w:id="550" w:author="naseem begum" w:date="2018-05-25T13:51:00Z"/>
            </w:rPr>
          </w:rPrChange>
        </w:rPr>
        <w:pPrChange w:id="551" w:author="naseem begum" w:date="2018-05-25T13:52:00Z">
          <w:pPr>
            <w:pStyle w:val="Ttulo2"/>
            <w:numPr>
              <w:ilvl w:val="1"/>
              <w:numId w:val="7"/>
            </w:numPr>
          </w:pPr>
        </w:pPrChange>
      </w:pPr>
      <w:ins w:id="552" w:author="naseem begum" w:date="2018-05-25T13:51:00Z">
        <w:r>
          <w:t xml:space="preserve">Ilustración </w:t>
        </w:r>
      </w:ins>
      <w:ins w:id="553" w:author="naseem begum" w:date="2018-05-30T12:06:00Z">
        <w:r w:rsidR="00BD73BC">
          <w:fldChar w:fldCharType="begin"/>
        </w:r>
        <w:r w:rsidR="00BD73BC">
          <w:instrText xml:space="preserve"> SEQ Ilustración \* ARABIC </w:instrText>
        </w:r>
      </w:ins>
      <w:r w:rsidR="00BD73BC">
        <w:fldChar w:fldCharType="separate"/>
      </w:r>
      <w:r w:rsidR="00FC6958">
        <w:rPr>
          <w:noProof/>
        </w:rPr>
        <w:t>12</w:t>
      </w:r>
      <w:ins w:id="554" w:author="naseem begum" w:date="2018-05-30T12:06:00Z">
        <w:r w:rsidR="00BD73BC">
          <w:fldChar w:fldCharType="end"/>
        </w:r>
      </w:ins>
      <w:ins w:id="555" w:author="naseem begum" w:date="2018-05-25T13:51:00Z">
        <w:r>
          <w:t>: Flow chart</w:t>
        </w:r>
      </w:ins>
    </w:p>
    <w:p w14:paraId="781D684A" w14:textId="77C16891" w:rsidR="00713629" w:rsidRDefault="00713629" w:rsidP="00432A8A">
      <w:pPr>
        <w:pStyle w:val="Ttulo1"/>
        <w:numPr>
          <w:ilvl w:val="0"/>
          <w:numId w:val="40"/>
        </w:numPr>
        <w:rPr>
          <w:ins w:id="556" w:author="naseem begum" w:date="2018-05-25T13:53:00Z"/>
        </w:rPr>
        <w:pPrChange w:id="557" w:author="naseem begum" w:date="2018-05-30T12:07:00Z">
          <w:pPr>
            <w:pStyle w:val="Ttulo1"/>
            <w:numPr>
              <w:numId w:val="7"/>
            </w:numPr>
          </w:pPr>
        </w:pPrChange>
      </w:pPr>
      <w:bookmarkStart w:id="558" w:name="_Toc515545676"/>
      <w:ins w:id="559" w:author="naseem begum" w:date="2018-05-25T13:53:00Z">
        <w:r>
          <w:lastRenderedPageBreak/>
          <w:t>Metodología</w:t>
        </w:r>
        <w:bookmarkEnd w:id="558"/>
      </w:ins>
    </w:p>
    <w:p w14:paraId="51D58BF2" w14:textId="5DD81A1D" w:rsidR="00713629" w:rsidRDefault="00361D04">
      <w:pPr>
        <w:spacing w:line="360" w:lineRule="auto"/>
        <w:rPr>
          <w:ins w:id="560" w:author="naseem begum" w:date="2018-05-25T13:56:00Z"/>
        </w:rPr>
        <w:pPrChange w:id="561" w:author="naseem begum" w:date="2018-05-25T15:47:00Z">
          <w:pPr>
            <w:pStyle w:val="Ttulo1"/>
            <w:numPr>
              <w:numId w:val="7"/>
            </w:numPr>
          </w:pPr>
        </w:pPrChange>
      </w:pPr>
      <w:ins w:id="562" w:author="naseem begum" w:date="2018-05-25T13:53:00Z">
        <w:r>
          <w:t xml:space="preserve">Hemos utilizado la metodología </w:t>
        </w:r>
      </w:ins>
      <w:ins w:id="563" w:author="naseem begum" w:date="2018-05-25T13:54:00Z">
        <w:r>
          <w:fldChar w:fldCharType="begin"/>
        </w:r>
        <w:r>
          <w:instrText xml:space="preserve"> HYPERLINK "http://agilemethodology.org/" </w:instrText>
        </w:r>
        <w:r>
          <w:fldChar w:fldCharType="separate"/>
        </w:r>
        <w:r w:rsidRPr="00361D04">
          <w:rPr>
            <w:rStyle w:val="Hipervnculo"/>
          </w:rPr>
          <w:t>Agile</w:t>
        </w:r>
        <w:r>
          <w:fldChar w:fldCharType="end"/>
        </w:r>
      </w:ins>
      <w:ins w:id="564" w:author="naseem begum" w:date="2018-05-25T13:53:00Z">
        <w:r>
          <w:t xml:space="preserve"> (</w:t>
        </w:r>
      </w:ins>
      <w:ins w:id="565" w:author="naseem begum" w:date="2018-05-25T13:55:00Z">
        <w:r>
          <w:fldChar w:fldCharType="begin"/>
        </w:r>
        <w:r>
          <w:instrText xml:space="preserve"> HYPERLINK "http://scrummethodology.com/" </w:instrText>
        </w:r>
        <w:r>
          <w:fldChar w:fldCharType="separate"/>
        </w:r>
        <w:r w:rsidRPr="00361D04">
          <w:rPr>
            <w:rStyle w:val="Hipervnculo"/>
          </w:rPr>
          <w:t>Scrum</w:t>
        </w:r>
        <w:r>
          <w:fldChar w:fldCharType="end"/>
        </w:r>
      </w:ins>
      <w:ins w:id="566" w:author="naseem begum" w:date="2018-05-25T13:53:00Z">
        <w:r>
          <w:t>)</w:t>
        </w:r>
      </w:ins>
      <w:ins w:id="567" w:author="naseem begum" w:date="2018-05-25T13:54:00Z">
        <w:r>
          <w:t xml:space="preserve"> para realizar este proyecto, hemos utilizado las herramientas </w:t>
        </w:r>
      </w:ins>
      <w:ins w:id="568" w:author="naseem begum" w:date="2018-05-25T13:55:00Z">
        <w:r>
          <w:fldChar w:fldCharType="begin"/>
        </w:r>
        <w:r>
          <w:instrText xml:space="preserve"> HYPERLINK "https://trello.com/" </w:instrText>
        </w:r>
        <w:r>
          <w:fldChar w:fldCharType="separate"/>
        </w:r>
        <w:r w:rsidRPr="00361D04">
          <w:rPr>
            <w:rStyle w:val="Hipervnculo"/>
          </w:rPr>
          <w:t>Trello</w:t>
        </w:r>
        <w:r>
          <w:fldChar w:fldCharType="end"/>
        </w:r>
      </w:ins>
      <w:ins w:id="569" w:author="naseem begum" w:date="2018-05-25T13:54:00Z">
        <w:r>
          <w:t xml:space="preserve"> y como repositorio </w:t>
        </w:r>
      </w:ins>
      <w:ins w:id="570" w:author="naseem begum" w:date="2018-05-25T13:55:00Z">
        <w:r>
          <w:t>Git</w:t>
        </w:r>
      </w:ins>
      <w:ins w:id="571" w:author="naseem begum" w:date="2018-05-25T13:54:00Z">
        <w:r>
          <w:t xml:space="preserve"> hemos optado por </w:t>
        </w:r>
      </w:ins>
      <w:ins w:id="572" w:author="naseem begum" w:date="2018-05-25T13:55:00Z">
        <w:r>
          <w:t>utilizar</w:t>
        </w:r>
      </w:ins>
      <w:ins w:id="573" w:author="naseem begum" w:date="2018-05-25T13:54:00Z">
        <w:r>
          <w:t xml:space="preserve"> Bitbucket ya que nos permite tener el repositorio en privado.</w:t>
        </w:r>
      </w:ins>
    </w:p>
    <w:p w14:paraId="7EDD0828" w14:textId="77777777" w:rsidR="00361D04" w:rsidRDefault="00361D04">
      <w:pPr>
        <w:keepNext/>
        <w:rPr>
          <w:ins w:id="574" w:author="naseem begum" w:date="2018-05-25T13:56:00Z"/>
        </w:rPr>
        <w:pPrChange w:id="575" w:author="naseem begum" w:date="2018-05-25T13:56:00Z">
          <w:pPr/>
        </w:pPrChange>
      </w:pPr>
      <w:ins w:id="576" w:author="naseem begum" w:date="2018-05-25T13:56:00Z">
        <w:r>
          <w:rPr>
            <w:noProof/>
            <w:lang w:eastAsia="es-ES"/>
          </w:rPr>
          <w:drawing>
            <wp:inline distT="0" distB="0" distL="0" distR="0" wp14:anchorId="4897E861" wp14:editId="50011854">
              <wp:extent cx="5550011" cy="247218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ll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2096" cy="2477566"/>
                      </a:xfrm>
                      <a:prstGeom prst="rect">
                        <a:avLst/>
                      </a:prstGeom>
                    </pic:spPr>
                  </pic:pic>
                </a:graphicData>
              </a:graphic>
            </wp:inline>
          </w:drawing>
        </w:r>
      </w:ins>
    </w:p>
    <w:p w14:paraId="466EB96E" w14:textId="71094704" w:rsidR="00361D04" w:rsidRPr="00713629" w:rsidRDefault="00361D04">
      <w:pPr>
        <w:pStyle w:val="Descripcin"/>
        <w:jc w:val="center"/>
        <w:rPr>
          <w:ins w:id="577" w:author="naseem begum" w:date="2018-05-25T13:52:00Z"/>
          <w:rPrChange w:id="578" w:author="naseem begum" w:date="2018-05-25T13:53:00Z">
            <w:rPr>
              <w:ins w:id="579" w:author="naseem begum" w:date="2018-05-25T13:52:00Z"/>
            </w:rPr>
          </w:rPrChange>
        </w:rPr>
        <w:pPrChange w:id="580" w:author="naseem begum" w:date="2018-05-25T13:56:00Z">
          <w:pPr>
            <w:pStyle w:val="Ttulo1"/>
            <w:numPr>
              <w:numId w:val="7"/>
            </w:numPr>
          </w:pPr>
        </w:pPrChange>
      </w:pPr>
      <w:bookmarkStart w:id="581" w:name="_Ref515020021"/>
      <w:ins w:id="582" w:author="naseem begum" w:date="2018-05-25T13:56:00Z">
        <w:r>
          <w:t xml:space="preserve">Ilustración </w:t>
        </w:r>
      </w:ins>
      <w:ins w:id="583" w:author="naseem begum" w:date="2018-05-30T12:06:00Z">
        <w:r w:rsidR="00BD73BC">
          <w:fldChar w:fldCharType="begin"/>
        </w:r>
        <w:r w:rsidR="00BD73BC">
          <w:instrText xml:space="preserve"> SEQ Ilustración \* ARABIC </w:instrText>
        </w:r>
      </w:ins>
      <w:r w:rsidR="00BD73BC">
        <w:fldChar w:fldCharType="separate"/>
      </w:r>
      <w:r w:rsidR="00FC6958">
        <w:rPr>
          <w:noProof/>
        </w:rPr>
        <w:t>13</w:t>
      </w:r>
      <w:ins w:id="584" w:author="naseem begum" w:date="2018-05-30T12:06:00Z">
        <w:r w:rsidR="00BD73BC">
          <w:fldChar w:fldCharType="end"/>
        </w:r>
      </w:ins>
      <w:ins w:id="585" w:author="naseem begum" w:date="2018-05-25T13:56:00Z">
        <w:r>
          <w:t>:Planificación en sprints (Trello)</w:t>
        </w:r>
      </w:ins>
      <w:bookmarkEnd w:id="581"/>
    </w:p>
    <w:p w14:paraId="3D9B83F4" w14:textId="5BD84B66" w:rsidR="00713629" w:rsidRDefault="00A02CB9">
      <w:pPr>
        <w:spacing w:after="160"/>
        <w:rPr>
          <w:ins w:id="586" w:author="naseem begum" w:date="2018-05-30T11:31:00Z"/>
        </w:rPr>
      </w:pPr>
      <w:ins w:id="587" w:author="naseem begum" w:date="2018-05-25T13:57:00Z">
        <w:r>
          <w:t>{Insertar</w:t>
        </w:r>
        <w:r w:rsidR="00361D04">
          <w:t xml:space="preserve"> diagrama de </w:t>
        </w:r>
        <w:r>
          <w:t>Gantt</w:t>
        </w:r>
        <w:r w:rsidR="00361D04">
          <w:t>}</w:t>
        </w:r>
      </w:ins>
    </w:p>
    <w:p w14:paraId="15F7C0B2" w14:textId="77777777" w:rsidR="00B56EE3" w:rsidRDefault="00B56EE3">
      <w:pPr>
        <w:keepNext/>
        <w:spacing w:after="160"/>
        <w:rPr>
          <w:ins w:id="588" w:author="naseem begum" w:date="2018-05-30T11:32:00Z"/>
        </w:rPr>
        <w:pPrChange w:id="589" w:author="naseem begum" w:date="2018-05-30T11:32:00Z">
          <w:pPr>
            <w:spacing w:after="160"/>
          </w:pPr>
        </w:pPrChange>
      </w:pPr>
      <w:ins w:id="590" w:author="naseem begum" w:date="2018-05-30T11:32:00Z">
        <w:r>
          <w:rPr>
            <w:noProof/>
            <w:lang w:eastAsia="es-ES"/>
          </w:rPr>
          <w:drawing>
            <wp:inline distT="0" distB="0" distL="0" distR="0" wp14:anchorId="30AB9C12" wp14:editId="550F2B5A">
              <wp:extent cx="5596128" cy="600149"/>
              <wp:effectExtent l="0" t="0" r="508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nt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3375" cy="604143"/>
                      </a:xfrm>
                      <a:prstGeom prst="rect">
                        <a:avLst/>
                      </a:prstGeom>
                    </pic:spPr>
                  </pic:pic>
                </a:graphicData>
              </a:graphic>
            </wp:inline>
          </w:drawing>
        </w:r>
      </w:ins>
    </w:p>
    <w:p w14:paraId="13D177A0" w14:textId="6BD94100" w:rsidR="00B56EE3" w:rsidRDefault="00B56EE3">
      <w:pPr>
        <w:pStyle w:val="Descripcin"/>
        <w:jc w:val="center"/>
        <w:rPr>
          <w:ins w:id="591" w:author="naseem begum" w:date="2018-05-25T14:06:00Z"/>
        </w:rPr>
        <w:pPrChange w:id="592" w:author="naseem begum" w:date="2018-05-30T11:32:00Z">
          <w:pPr>
            <w:spacing w:after="160"/>
          </w:pPr>
        </w:pPrChange>
      </w:pPr>
      <w:bookmarkStart w:id="593" w:name="_Ref515443333"/>
      <w:ins w:id="594" w:author="naseem begum" w:date="2018-05-30T11:32:00Z">
        <w:r>
          <w:t xml:space="preserve">Ilustración </w:t>
        </w:r>
      </w:ins>
      <w:ins w:id="595" w:author="naseem begum" w:date="2018-05-30T12:06:00Z">
        <w:r w:rsidR="00BD73BC">
          <w:fldChar w:fldCharType="begin"/>
        </w:r>
        <w:r w:rsidR="00BD73BC">
          <w:instrText xml:space="preserve"> SEQ Ilustración \* ARABIC </w:instrText>
        </w:r>
      </w:ins>
      <w:r w:rsidR="00BD73BC">
        <w:fldChar w:fldCharType="separate"/>
      </w:r>
      <w:r w:rsidR="00FC6958">
        <w:rPr>
          <w:noProof/>
        </w:rPr>
        <w:t>14</w:t>
      </w:r>
      <w:ins w:id="596" w:author="naseem begum" w:date="2018-05-30T12:06:00Z">
        <w:r w:rsidR="00BD73BC">
          <w:fldChar w:fldCharType="end"/>
        </w:r>
      </w:ins>
      <w:ins w:id="597" w:author="naseem begum" w:date="2018-05-30T11:32:00Z">
        <w:r>
          <w:t>: Diagrama de Gantt</w:t>
        </w:r>
      </w:ins>
      <w:bookmarkEnd w:id="593"/>
    </w:p>
    <w:p w14:paraId="2A0C43D0" w14:textId="097E94B4" w:rsidR="00A51CD4" w:rsidRDefault="00A51CD4">
      <w:pPr>
        <w:spacing w:after="160"/>
        <w:rPr>
          <w:ins w:id="598" w:author="naseem begum" w:date="2018-05-25T14:06:00Z"/>
        </w:rPr>
      </w:pPr>
    </w:p>
    <w:p w14:paraId="753812B7" w14:textId="77777777" w:rsidR="00A51CD4" w:rsidRDefault="00A51CD4">
      <w:pPr>
        <w:spacing w:after="160"/>
        <w:rPr>
          <w:ins w:id="599" w:author="naseem begum" w:date="2018-05-25T13:57:00Z"/>
        </w:rPr>
      </w:pPr>
    </w:p>
    <w:p w14:paraId="650C9F04" w14:textId="7B0C9570" w:rsidR="00A02CB9" w:rsidRDefault="00DA0E9E">
      <w:pPr>
        <w:spacing w:after="160" w:line="360" w:lineRule="auto"/>
        <w:rPr>
          <w:ins w:id="600" w:author="naseem begum" w:date="2018-05-30T11:34:00Z"/>
        </w:rPr>
        <w:pPrChange w:id="601" w:author="naseem begum" w:date="2018-05-25T15:47:00Z">
          <w:pPr>
            <w:spacing w:after="160"/>
          </w:pPr>
        </w:pPrChange>
      </w:pPr>
      <w:ins w:id="602" w:author="naseem begum" w:date="2018-05-25T13:57:00Z">
        <w:r>
          <w:t>Nuestro proyecto lo hemos dividido en 5 sprints, tal como se ha podido observar en</w:t>
        </w:r>
      </w:ins>
      <w:ins w:id="603" w:author="naseem begum" w:date="2018-05-25T13:58:00Z">
        <w:r>
          <w:t xml:space="preserve"> la</w:t>
        </w:r>
      </w:ins>
      <w:ins w:id="604" w:author="naseem begum" w:date="2018-05-25T13:57:00Z">
        <w:r>
          <w:t xml:space="preserve"> </w:t>
        </w:r>
      </w:ins>
      <w:ins w:id="605" w:author="naseem begum" w:date="2018-05-25T13:58:00Z">
        <w:r>
          <w:fldChar w:fldCharType="begin"/>
        </w:r>
        <w:r>
          <w:instrText xml:space="preserve"> REF _Ref515020021 \h </w:instrText>
        </w:r>
      </w:ins>
      <w:r w:rsidR="009E08F6">
        <w:instrText xml:space="preserve"> \* MERGEFORMAT </w:instrText>
      </w:r>
      <w:r>
        <w:fldChar w:fldCharType="separate"/>
      </w:r>
      <w:ins w:id="606" w:author="naseem begum" w:date="2018-05-25T13:56:00Z">
        <w:r w:rsidR="00FC6958">
          <w:t xml:space="preserve">Ilustración </w:t>
        </w:r>
      </w:ins>
      <w:r w:rsidR="00FC6958">
        <w:rPr>
          <w:noProof/>
        </w:rPr>
        <w:t>13</w:t>
      </w:r>
      <w:ins w:id="607" w:author="naseem begum" w:date="2018-05-25T13:56:00Z">
        <w:r w:rsidR="00FC6958">
          <w:t>:Planificación en sprints (Trello)</w:t>
        </w:r>
      </w:ins>
      <w:ins w:id="608" w:author="naseem begum" w:date="2018-05-25T13:58:00Z">
        <w:r>
          <w:fldChar w:fldCharType="end"/>
        </w:r>
        <w:r>
          <w:t xml:space="preserve"> y en la</w:t>
        </w:r>
      </w:ins>
      <w:ins w:id="609" w:author="naseem begum" w:date="2018-05-30T11:33:00Z">
        <w:r w:rsidR="00B56EE3">
          <w:t xml:space="preserve"> </w:t>
        </w:r>
        <w:r w:rsidR="00B56EE3">
          <w:fldChar w:fldCharType="begin"/>
        </w:r>
        <w:r w:rsidR="00B56EE3">
          <w:instrText xml:space="preserve"> REF _Ref515443333 \h </w:instrText>
        </w:r>
      </w:ins>
      <w:r w:rsidR="00B56EE3">
        <w:fldChar w:fldCharType="separate"/>
      </w:r>
      <w:ins w:id="610" w:author="naseem begum" w:date="2018-05-30T11:32:00Z">
        <w:r w:rsidR="00FC6958">
          <w:t xml:space="preserve">Ilustración </w:t>
        </w:r>
      </w:ins>
      <w:r w:rsidR="00FC6958">
        <w:rPr>
          <w:noProof/>
        </w:rPr>
        <w:t>14</w:t>
      </w:r>
      <w:ins w:id="611" w:author="naseem begum" w:date="2018-05-30T11:32:00Z">
        <w:r w:rsidR="00FC6958">
          <w:t>: Diagrama de Gantt</w:t>
        </w:r>
      </w:ins>
      <w:ins w:id="612" w:author="naseem begum" w:date="2018-05-30T11:33:00Z">
        <w:r w:rsidR="00B56EE3">
          <w:fldChar w:fldCharType="end"/>
        </w:r>
      </w:ins>
      <w:ins w:id="613" w:author="naseem begum" w:date="2018-05-25T13:58:00Z">
        <w:r>
          <w:t xml:space="preserve">. </w:t>
        </w:r>
      </w:ins>
      <w:ins w:id="614" w:author="naseem begum" w:date="2018-05-30T11:33:00Z">
        <w:r w:rsidR="00B56EE3">
          <w:t xml:space="preserve">En cada semana nos reuníamos o simplemente realizábamos una </w:t>
        </w:r>
      </w:ins>
      <w:ins w:id="615" w:author="naseem begum" w:date="2018-05-30T11:34:00Z">
        <w:r w:rsidR="00B56EE3">
          <w:t>video llamada</w:t>
        </w:r>
      </w:ins>
      <w:ins w:id="616" w:author="naseem begum" w:date="2018-05-30T11:33:00Z">
        <w:r w:rsidR="00B56EE3">
          <w:t xml:space="preserve">, para hablar del progreso que hemos realizado y resolver las dudas que </w:t>
        </w:r>
      </w:ins>
      <w:ins w:id="617" w:author="naseem begum" w:date="2018-05-30T11:34:00Z">
        <w:r w:rsidR="00B56EE3">
          <w:t>teníamos</w:t>
        </w:r>
      </w:ins>
      <w:ins w:id="618" w:author="naseem begum" w:date="2018-05-30T11:33:00Z">
        <w:r w:rsidR="00B56EE3">
          <w:t xml:space="preserve"> </w:t>
        </w:r>
      </w:ins>
      <w:ins w:id="619" w:author="naseem begum" w:date="2018-05-30T11:34:00Z">
        <w:r w:rsidR="00B56EE3">
          <w:t>o si estábamos bloqueados en algo nos reuníamos y lo resolvíamos.</w:t>
        </w:r>
      </w:ins>
    </w:p>
    <w:p w14:paraId="7BFE8954" w14:textId="5FBF906A" w:rsidR="00D825F3" w:rsidRDefault="00D825F3">
      <w:pPr>
        <w:spacing w:after="160" w:line="360" w:lineRule="auto"/>
        <w:rPr>
          <w:ins w:id="620" w:author="naseem begum" w:date="2018-05-25T14:00:00Z"/>
        </w:rPr>
        <w:pPrChange w:id="621" w:author="naseem begum" w:date="2018-05-25T15:47:00Z">
          <w:pPr>
            <w:spacing w:after="160"/>
          </w:pPr>
        </w:pPrChange>
      </w:pPr>
      <w:ins w:id="622" w:author="naseem begum" w:date="2018-05-30T11:34:00Z">
        <w:r>
          <w:t xml:space="preserve">En el diagrama de Gantt </w:t>
        </w:r>
      </w:ins>
      <w:ins w:id="623" w:author="naseem begum" w:date="2018-05-30T11:35:00Z">
        <w:r>
          <w:t>cada color indica la dedicaci</w:t>
        </w:r>
      </w:ins>
      <w:ins w:id="624" w:author="naseem begum" w:date="2018-05-30T11:37:00Z">
        <w:r>
          <w:t xml:space="preserve">ón </w:t>
        </w:r>
      </w:ins>
      <w:ins w:id="625" w:author="naseem begum" w:date="2018-05-30T11:35:00Z">
        <w:r>
          <w:t xml:space="preserve">que </w:t>
        </w:r>
      </w:ins>
      <w:ins w:id="626" w:author="naseem begum" w:date="2018-05-30T11:37:00Z">
        <w:r>
          <w:t xml:space="preserve">teníamos en el desarrollo del </w:t>
        </w:r>
      </w:ins>
      <w:ins w:id="627" w:author="naseem begum" w:date="2018-05-30T11:36:00Z">
        <w:r>
          <w:t xml:space="preserve">juego, el color verde flujo, es una semana donde no le dedicábamos mucho tiempo, ya que son cosas básicas y dejamos esa semana para que los 2 mirarnos información por nuestra cuenta y que cada uno dedicara el tiempo que necesite. El color Rojo indica que </w:t>
        </w:r>
      </w:ins>
      <w:ins w:id="628" w:author="naseem begum" w:date="2018-05-30T11:38:00Z">
        <w:r>
          <w:t>dedicábamos</w:t>
        </w:r>
      </w:ins>
      <w:ins w:id="629" w:author="naseem begum" w:date="2018-05-30T11:36:00Z">
        <w:r>
          <w:t xml:space="preserve"> </w:t>
        </w:r>
      </w:ins>
      <w:ins w:id="630" w:author="naseem begum" w:date="2018-05-30T11:38:00Z">
        <w:r>
          <w:t xml:space="preserve">mucho tiempo al juego y el color verde fuerte es dedicación media </w:t>
        </w:r>
      </w:ins>
      <w:ins w:id="631" w:author="naseem begum" w:date="2018-05-30T11:39:00Z">
        <w:r w:rsidR="004E43DA">
          <w:t xml:space="preserve">ya que los dos </w:t>
        </w:r>
      </w:ins>
      <w:ins w:id="632" w:author="naseem begum" w:date="2018-05-30T11:40:00Z">
        <w:r w:rsidR="004E43DA">
          <w:t>teníamos</w:t>
        </w:r>
      </w:ins>
      <w:ins w:id="633" w:author="naseem begum" w:date="2018-05-30T11:39:00Z">
        <w:r w:rsidR="004E43DA">
          <w:t xml:space="preserve"> </w:t>
        </w:r>
      </w:ins>
      <w:ins w:id="634" w:author="naseem begum" w:date="2018-05-30T11:40:00Z">
        <w:r w:rsidR="004E43DA">
          <w:t>muchos exámenes y entregas a realizar.</w:t>
        </w:r>
      </w:ins>
    </w:p>
    <w:p w14:paraId="14D8A200" w14:textId="46521D3C" w:rsidR="00522E44" w:rsidRDefault="00522E44">
      <w:pPr>
        <w:spacing w:after="160" w:line="360" w:lineRule="auto"/>
        <w:rPr>
          <w:ins w:id="635" w:author="naseem begum" w:date="2018-05-25T14:01:00Z"/>
        </w:rPr>
        <w:pPrChange w:id="636" w:author="naseem begum" w:date="2018-05-25T15:47:00Z">
          <w:pPr>
            <w:spacing w:after="160"/>
          </w:pPr>
        </w:pPrChange>
      </w:pPr>
      <w:ins w:id="637" w:author="naseem begum" w:date="2018-05-25T14:00:00Z">
        <w:r>
          <w:lastRenderedPageBreak/>
          <w:t>En el primer sprint hemos realizado un tutorial para saber cómo funciona Unity y como poder realizar juego en 2D, además buscar alg</w:t>
        </w:r>
      </w:ins>
      <w:ins w:id="638" w:author="naseem begum" w:date="2018-05-25T14:01:00Z">
        <w:r>
          <w:t>ún juego que nos convenciera a realizar, ya que no nos gustaba mucho Lara Croft GO</w:t>
        </w:r>
      </w:ins>
      <w:ins w:id="639" w:author="naseem begum" w:date="2018-05-25T14:00:00Z">
        <w:r>
          <w:t>.</w:t>
        </w:r>
      </w:ins>
    </w:p>
    <w:p w14:paraId="5738722B" w14:textId="00CD3269" w:rsidR="00522E44" w:rsidRDefault="00522E44">
      <w:pPr>
        <w:spacing w:after="160" w:line="360" w:lineRule="auto"/>
        <w:rPr>
          <w:ins w:id="640" w:author="naseem begum" w:date="2018-05-25T14:02:00Z"/>
        </w:rPr>
        <w:pPrChange w:id="641" w:author="naseem begum" w:date="2018-05-25T15:47:00Z">
          <w:pPr>
            <w:spacing w:after="160"/>
          </w:pPr>
        </w:pPrChange>
      </w:pPr>
      <w:ins w:id="642" w:author="naseem begum" w:date="2018-05-25T14:01:00Z">
        <w:r>
          <w:t>En el segundo sprint implementamos el primer nivel donde ya creamos un tablero b</w:t>
        </w:r>
      </w:ins>
      <w:ins w:id="643" w:author="naseem begum" w:date="2018-05-25T14:02:00Z">
        <w:r>
          <w:t>ásico, creamos nodos para donde el jugador podía moverse y si no había un nodo no podría moverse, también implementamos el sistema de turnos y creamos un enemigo básico y gestionamos la victoria y derrota.</w:t>
        </w:r>
      </w:ins>
    </w:p>
    <w:p w14:paraId="46A9EF12" w14:textId="70FD3337" w:rsidR="00522E44" w:rsidRDefault="00522E44">
      <w:pPr>
        <w:spacing w:after="160" w:line="360" w:lineRule="auto"/>
        <w:rPr>
          <w:ins w:id="644" w:author="naseem begum" w:date="2018-05-25T14:03:00Z"/>
        </w:rPr>
        <w:pPrChange w:id="645" w:author="naseem begum" w:date="2018-05-25T15:47:00Z">
          <w:pPr>
            <w:spacing w:after="160"/>
          </w:pPr>
        </w:pPrChange>
      </w:pPr>
      <w:ins w:id="646" w:author="naseem begum" w:date="2018-05-25T14:02:00Z">
        <w:r>
          <w:t xml:space="preserve">En el tercer sprint Implementamos el segundo nivel </w:t>
        </w:r>
      </w:ins>
      <w:ins w:id="647" w:author="naseem begum" w:date="2018-05-25T14:03:00Z">
        <w:r>
          <w:t>donde</w:t>
        </w:r>
      </w:ins>
      <w:ins w:id="648" w:author="naseem begum" w:date="2018-05-25T14:02:00Z">
        <w:r>
          <w:t xml:space="preserve"> ya añadimos m</w:t>
        </w:r>
      </w:ins>
      <w:ins w:id="649" w:author="naseem begum" w:date="2018-05-25T14:03:00Z">
        <w:r>
          <w:t>ás enemigos y mecanismos. También arreglamos varios errores que vimos al terminar el segundo sprint.</w:t>
        </w:r>
      </w:ins>
    </w:p>
    <w:p w14:paraId="73C75ECF" w14:textId="203657C6" w:rsidR="00522E44" w:rsidRDefault="00522E44">
      <w:pPr>
        <w:spacing w:after="160" w:line="360" w:lineRule="auto"/>
        <w:rPr>
          <w:ins w:id="650" w:author="naseem begum" w:date="2018-05-25T14:04:00Z"/>
        </w:rPr>
        <w:pPrChange w:id="651" w:author="naseem begum" w:date="2018-05-25T15:47:00Z">
          <w:pPr>
            <w:spacing w:after="160"/>
          </w:pPr>
        </w:pPrChange>
      </w:pPr>
      <w:ins w:id="652" w:author="naseem begum" w:date="2018-05-25T14:03:00Z">
        <w:r>
          <w:t>En el cuarto sprint ya implementamos el tercer nivel añadiendo m</w:t>
        </w:r>
      </w:ins>
      <w:ins w:id="653" w:author="naseem begum" w:date="2018-05-25T14:04:00Z">
        <w:r>
          <w:t>ás enemigos y un mecanismo algo más complejo que mover solamente objetos y también creamos la escena para gestionar el menú.</w:t>
        </w:r>
      </w:ins>
    </w:p>
    <w:p w14:paraId="4B85BC56" w14:textId="35A1655B" w:rsidR="00934028" w:rsidRPr="00934028" w:rsidDel="00A51CD4" w:rsidRDefault="00522E44">
      <w:pPr>
        <w:rPr>
          <w:del w:id="654" w:author="naseem begum" w:date="2018-05-25T14:06:00Z"/>
          <w:rPrChange w:id="655" w:author="naseem begum" w:date="2018-05-18T09:25:00Z">
            <w:rPr>
              <w:del w:id="656" w:author="naseem begum" w:date="2018-05-25T14:06:00Z"/>
            </w:rPr>
          </w:rPrChange>
        </w:rPr>
        <w:pPrChange w:id="657" w:author="naseem begum" w:date="2018-05-30T18:10:00Z">
          <w:pPr>
            <w:pStyle w:val="Ttulo2"/>
            <w:numPr>
              <w:ilvl w:val="1"/>
              <w:numId w:val="7"/>
            </w:numPr>
          </w:pPr>
        </w:pPrChange>
      </w:pPr>
      <w:ins w:id="658" w:author="naseem begum" w:date="2018-05-25T14:04:00Z">
        <w:r>
          <w:t xml:space="preserve">Y en el último sprint donde más trabajo hemos realizado creamos el </w:t>
        </w:r>
      </w:ins>
      <w:ins w:id="659" w:author="naseem begum" w:date="2018-05-25T14:05:00Z">
        <w:r>
          <w:t>menú</w:t>
        </w:r>
      </w:ins>
      <w:ins w:id="660" w:author="naseem begum" w:date="2018-05-25T14:04:00Z">
        <w:r>
          <w:t xml:space="preserve"> </w:t>
        </w:r>
      </w:ins>
      <w:ins w:id="661" w:author="naseem begum" w:date="2018-05-25T14:05:00Z">
        <w:r>
          <w:t>interactivo para darle vida, añadimos el HUD redactamos la memoria y preparar el material necesario para la entrega.</w:t>
        </w:r>
      </w:ins>
    </w:p>
    <w:p w14:paraId="05D88665" w14:textId="1960557C" w:rsidR="00711387" w:rsidRPr="005C4D42" w:rsidDel="00A51CD4" w:rsidRDefault="00711387">
      <w:pPr>
        <w:rPr>
          <w:del w:id="662" w:author="naseem begum" w:date="2018-05-25T14:06:00Z"/>
        </w:rPr>
        <w:pPrChange w:id="663" w:author="naseem begum" w:date="2018-05-30T18:10:00Z">
          <w:pPr>
            <w:jc w:val="both"/>
          </w:pPr>
        </w:pPrChange>
      </w:pPr>
      <w:del w:id="664" w:author="naseem begum" w:date="2018-05-25T14:06:00Z">
        <w:r w:rsidRPr="005C4D42" w:rsidDel="00A51CD4">
          <w:delText>Este proyecto es un Trabajo Final de Grado (TFG) de la especialidad de Ingeniería del Software de la Facultad de Informática de Barcelona, UPC (Universitat Politècnica de Catalunya). Se trata de un proyecto de modalidad A en el cual se intenta adaptar el producto software PABRE-WS desarrollado bajo la dirección del grupo de investigación GESSI de la UPC</w:delText>
        </w:r>
      </w:del>
      <w:customXmlDelRangeStart w:id="665" w:author="naseem begum" w:date="2018-05-25T14:06:00Z"/>
      <w:sdt>
        <w:sdtPr>
          <w:id w:val="1167133797"/>
          <w:citation/>
        </w:sdtPr>
        <w:sdtContent>
          <w:customXmlDelRangeEnd w:id="665"/>
          <w:del w:id="666" w:author="naseem begum" w:date="2018-05-25T14:06:00Z">
            <w:r w:rsidDel="00A51CD4">
              <w:fldChar w:fldCharType="begin"/>
            </w:r>
            <w:r w:rsidDel="00A51CD4">
              <w:delInstrText xml:space="preserve"> CITATION Uni \l 3082 </w:delInstrText>
            </w:r>
            <w:r w:rsidDel="00A51CD4">
              <w:fldChar w:fldCharType="separate"/>
            </w:r>
            <w:r w:rsidR="00934028" w:rsidDel="00A51CD4">
              <w:rPr>
                <w:noProof/>
              </w:rPr>
              <w:delText xml:space="preserve"> </w:delText>
            </w:r>
            <w:r w:rsidR="00934028" w:rsidRPr="00934028" w:rsidDel="00A51CD4">
              <w:rPr>
                <w:noProof/>
              </w:rPr>
              <w:delText>[1]</w:delText>
            </w:r>
            <w:r w:rsidDel="00A51CD4">
              <w:fldChar w:fldCharType="end"/>
            </w:r>
          </w:del>
          <w:customXmlDelRangeStart w:id="667" w:author="naseem begum" w:date="2018-05-25T14:06:00Z"/>
        </w:sdtContent>
      </w:sdt>
      <w:customXmlDelRangeEnd w:id="667"/>
      <w:del w:id="668" w:author="naseem begum" w:date="2018-05-25T14:06:00Z">
        <w:r w:rsidRPr="005C4D42" w:rsidDel="00A51CD4">
          <w:delText xml:space="preserve"> para su utilización en los sistemas resultantes de dos proyectos europeos, OpenReq</w:delText>
        </w:r>
      </w:del>
      <w:customXmlDelRangeStart w:id="669" w:author="naseem begum" w:date="2018-05-25T14:06:00Z"/>
      <w:sdt>
        <w:sdtPr>
          <w:id w:val="-1814160018"/>
          <w:citation/>
        </w:sdtPr>
        <w:sdtContent>
          <w:customXmlDelRangeEnd w:id="669"/>
          <w:del w:id="670" w:author="naseem begum" w:date="2018-05-25T14:06:00Z">
            <w:r w:rsidDel="00A51CD4">
              <w:fldChar w:fldCharType="begin"/>
            </w:r>
            <w:r w:rsidDel="00A51CD4">
              <w:delInstrText xml:space="preserve"> CITATION Ope \l 3082 </w:delInstrText>
            </w:r>
            <w:r w:rsidDel="00A51CD4">
              <w:fldChar w:fldCharType="separate"/>
            </w:r>
            <w:r w:rsidR="00934028" w:rsidDel="00A51CD4">
              <w:rPr>
                <w:noProof/>
              </w:rPr>
              <w:delText xml:space="preserve"> </w:delText>
            </w:r>
            <w:r w:rsidR="00934028" w:rsidRPr="00934028" w:rsidDel="00A51CD4">
              <w:rPr>
                <w:noProof/>
              </w:rPr>
              <w:delText>[2]</w:delText>
            </w:r>
            <w:r w:rsidDel="00A51CD4">
              <w:fldChar w:fldCharType="end"/>
            </w:r>
          </w:del>
          <w:customXmlDelRangeStart w:id="671" w:author="naseem begum" w:date="2018-05-25T14:06:00Z"/>
        </w:sdtContent>
      </w:sdt>
      <w:customXmlDelRangeEnd w:id="671"/>
      <w:del w:id="672" w:author="naseem begum" w:date="2018-05-25T14:06:00Z">
        <w:r w:rsidRPr="005C4D42" w:rsidDel="00A51CD4">
          <w:delText xml:space="preserve"> y Q-Rapids</w:delText>
        </w:r>
      </w:del>
      <w:customXmlDelRangeStart w:id="673" w:author="naseem begum" w:date="2018-05-25T14:06:00Z"/>
      <w:sdt>
        <w:sdtPr>
          <w:id w:val="-1883550497"/>
          <w:citation/>
        </w:sdtPr>
        <w:sdtContent>
          <w:customXmlDelRangeEnd w:id="673"/>
          <w:del w:id="674" w:author="naseem begum" w:date="2018-05-25T14:06:00Z">
            <w:r w:rsidDel="00A51CD4">
              <w:fldChar w:fldCharType="begin"/>
            </w:r>
            <w:r w:rsidDel="00A51CD4">
              <w:delInstrText xml:space="preserve"> CITATION Qra \l 3082 </w:delInstrText>
            </w:r>
            <w:r w:rsidDel="00A51CD4">
              <w:fldChar w:fldCharType="separate"/>
            </w:r>
            <w:r w:rsidR="00934028" w:rsidDel="00A51CD4">
              <w:rPr>
                <w:noProof/>
              </w:rPr>
              <w:delText xml:space="preserve"> </w:delText>
            </w:r>
            <w:r w:rsidR="00934028" w:rsidRPr="00934028" w:rsidDel="00A51CD4">
              <w:rPr>
                <w:noProof/>
              </w:rPr>
              <w:delText>[3]</w:delText>
            </w:r>
            <w:r w:rsidDel="00A51CD4">
              <w:fldChar w:fldCharType="end"/>
            </w:r>
          </w:del>
          <w:customXmlDelRangeStart w:id="675" w:author="naseem begum" w:date="2018-05-25T14:06:00Z"/>
        </w:sdtContent>
      </w:sdt>
      <w:customXmlDelRangeEnd w:id="675"/>
      <w:del w:id="676" w:author="naseem begum" w:date="2018-05-25T14:06:00Z">
        <w:r w:rsidRPr="005C4D42" w:rsidDel="00A51CD4">
          <w:delText xml:space="preserve">. OpenReq tiene como meta desarrollar, evaluar y transferir métodos innovadores, algoritmos y herramientas para ser aplicados en Ingeniería de Requisitos en proyectos de software distribuidos y de gran escala. Q-Rapids, tiene como objetivo mejorar la calidad del software desarrollado mediante metodologías ágiles, aumentar la productividad del ciclo de vida del software y reducir el tiempo que tarda el software en llegar al mercado. </w:delText>
        </w:r>
      </w:del>
    </w:p>
    <w:p w14:paraId="5EA890AE" w14:textId="0A5EBEE2" w:rsidR="00711387" w:rsidRPr="005C4D42" w:rsidDel="00A51CD4" w:rsidRDefault="00711387">
      <w:pPr>
        <w:rPr>
          <w:del w:id="677" w:author="naseem begum" w:date="2018-05-25T14:06:00Z"/>
        </w:rPr>
        <w:pPrChange w:id="678" w:author="naseem begum" w:date="2018-05-30T18:10:00Z">
          <w:pPr>
            <w:jc w:val="both"/>
          </w:pPr>
        </w:pPrChange>
      </w:pPr>
      <w:del w:id="679" w:author="naseem begum" w:date="2018-05-25T14:06:00Z">
        <w:r w:rsidRPr="005C4D42" w:rsidDel="00A51CD4">
          <w:delText xml:space="preserve">PABRE-WS es un producto software que implementa servicios web para el acceso y actualización de patrones de requisitos de software. El objetivo principal de este TFG es adaptar PABRE-WS para que cumpla las necesidades de los dos proyectos anteriormente mencionados, mejorando la calidad del código y en especial la mantenibilidad, extendiendo el dominio añadiendo nuevos atributos que se requieran e implementar búsquedas para que él desde los sistemas desarrollados en OpenReq y Q-Rapids se pueda obtener patrones o partes de patrones que se necesitan para su funcionalidad. </w:delText>
        </w:r>
      </w:del>
    </w:p>
    <w:p w14:paraId="03C341B3" w14:textId="18AB0086" w:rsidR="00711387" w:rsidRPr="00BF1001" w:rsidDel="00A51CD4" w:rsidRDefault="00711387">
      <w:pPr>
        <w:rPr>
          <w:del w:id="680" w:author="naseem begum" w:date="2018-05-25T14:06:00Z"/>
        </w:rPr>
        <w:pPrChange w:id="681" w:author="naseem begum" w:date="2018-05-30T18:10:00Z">
          <w:pPr>
            <w:pStyle w:val="Ttulo2"/>
            <w:numPr>
              <w:ilvl w:val="1"/>
              <w:numId w:val="7"/>
            </w:numPr>
          </w:pPr>
        </w:pPrChange>
      </w:pPr>
      <w:bookmarkStart w:id="682" w:name="_Toc508030527"/>
      <w:bookmarkStart w:id="683" w:name="_Toc508052165"/>
      <w:del w:id="684" w:author="naseem begum" w:date="2018-05-25T14:06:00Z">
        <w:r w:rsidRPr="00177883" w:rsidDel="00A51CD4">
          <w:delText>Actores implicados</w:delText>
        </w:r>
        <w:bookmarkEnd w:id="682"/>
        <w:bookmarkEnd w:id="683"/>
      </w:del>
    </w:p>
    <w:p w14:paraId="74BC2560" w14:textId="290773FF" w:rsidR="00711387" w:rsidRPr="000D393E" w:rsidDel="00A51CD4" w:rsidRDefault="00711387">
      <w:pPr>
        <w:rPr>
          <w:del w:id="685" w:author="naseem begum" w:date="2018-05-25T14:06:00Z"/>
        </w:rPr>
      </w:pPr>
      <w:del w:id="686" w:author="naseem begum" w:date="2018-05-25T14:06:00Z">
        <w:r w:rsidRPr="00BF1001" w:rsidDel="00A51CD4">
          <w:delText>Los Actores implicados son las partes interesadas en el desarrollo y resultado de este proyecto, es decir, cualquier persona o entidad que se vea afectada por el desarrollo y puesta en</w:delText>
        </w:r>
        <w:r w:rsidDel="00A51CD4">
          <w:delText xml:space="preserve"> </w:delText>
        </w:r>
        <w:r w:rsidRPr="00BF1001" w:rsidDel="00A51CD4">
          <w:delText>marcha de la nueva versión de los patrones y los servicios web.</w:delText>
        </w:r>
      </w:del>
    </w:p>
    <w:p w14:paraId="70F2BA4D" w14:textId="75CEE621" w:rsidR="00711387" w:rsidRPr="00BF1001" w:rsidDel="00A51CD4" w:rsidRDefault="00711387">
      <w:pPr>
        <w:rPr>
          <w:del w:id="687" w:author="naseem begum" w:date="2018-05-25T14:06:00Z"/>
          <w:color w:val="2E74B5" w:themeColor="accent1" w:themeShade="BF"/>
        </w:rPr>
        <w:pPrChange w:id="688" w:author="naseem begum" w:date="2018-05-30T18:10:00Z">
          <w:pPr>
            <w:pStyle w:val="Ttulo3"/>
            <w:numPr>
              <w:ilvl w:val="2"/>
              <w:numId w:val="7"/>
            </w:numPr>
          </w:pPr>
        </w:pPrChange>
      </w:pPr>
      <w:bookmarkStart w:id="689" w:name="_Toc508030528"/>
      <w:bookmarkStart w:id="690" w:name="_Toc508052166"/>
      <w:del w:id="691" w:author="naseem begum" w:date="2018-05-25T14:06:00Z">
        <w:r w:rsidRPr="00BF1001" w:rsidDel="00A51CD4">
          <w:rPr>
            <w:color w:val="2E74B5" w:themeColor="accent1" w:themeShade="BF"/>
          </w:rPr>
          <w:delText>OpenReq</w:delText>
        </w:r>
        <w:bookmarkEnd w:id="689"/>
        <w:bookmarkEnd w:id="690"/>
      </w:del>
    </w:p>
    <w:p w14:paraId="2AE20181" w14:textId="5579274A" w:rsidR="00711387" w:rsidRPr="00BF1001" w:rsidDel="00A51CD4" w:rsidRDefault="00711387">
      <w:pPr>
        <w:rPr>
          <w:del w:id="692" w:author="naseem begum" w:date="2018-05-25T14:06:00Z"/>
        </w:rPr>
        <w:pPrChange w:id="693" w:author="naseem begum" w:date="2018-05-30T18:10:00Z">
          <w:pPr>
            <w:jc w:val="both"/>
          </w:pPr>
        </w:pPrChange>
      </w:pPr>
      <w:del w:id="694" w:author="naseem begum" w:date="2018-05-25T14:06:00Z">
        <w:r w:rsidRPr="00BF1001" w:rsidDel="00A51CD4">
          <w:rPr>
            <w:lang w:val="en-GB"/>
          </w:rPr>
          <w:delText>OpenReq (Intelligent Recommendation &amp; Decision Technologies for Community-Driven Requirements Engineering) es un proyecto europeo del programa Horizonte 2020</w:delText>
        </w:r>
      </w:del>
      <w:customXmlDelRangeStart w:id="695" w:author="naseem begum" w:date="2018-05-25T14:06:00Z"/>
      <w:sdt>
        <w:sdtPr>
          <w:rPr>
            <w:lang w:val="en-GB"/>
          </w:rPr>
          <w:id w:val="1801262611"/>
          <w:citation/>
        </w:sdtPr>
        <w:sdtContent>
          <w:customXmlDelRangeEnd w:id="695"/>
          <w:del w:id="696" w:author="naseem begum" w:date="2018-05-25T14:06:00Z">
            <w:r w:rsidDel="00A51CD4">
              <w:rPr>
                <w:lang w:val="en-GB"/>
              </w:rPr>
              <w:fldChar w:fldCharType="begin"/>
            </w:r>
            <w:r w:rsidRPr="00BF1001" w:rsidDel="00A51CD4">
              <w:rPr>
                <w:lang w:val="en-GB"/>
              </w:rPr>
              <w:delInstrText xml:space="preserve"> CITATION Hor \l 3082 </w:delInstrText>
            </w:r>
            <w:r w:rsidDel="00A51CD4">
              <w:rPr>
                <w:lang w:val="en-GB"/>
              </w:rPr>
              <w:fldChar w:fldCharType="separate"/>
            </w:r>
            <w:r w:rsidR="00934028" w:rsidDel="00A51CD4">
              <w:rPr>
                <w:noProof/>
                <w:lang w:val="en-GB"/>
              </w:rPr>
              <w:delText xml:space="preserve"> </w:delText>
            </w:r>
            <w:r w:rsidR="00934028" w:rsidRPr="00934028" w:rsidDel="00A51CD4">
              <w:rPr>
                <w:noProof/>
                <w:lang w:val="en-GB"/>
              </w:rPr>
              <w:delText>[4]</w:delText>
            </w:r>
            <w:r w:rsidDel="00A51CD4">
              <w:rPr>
                <w:lang w:val="en-GB"/>
              </w:rPr>
              <w:fldChar w:fldCharType="end"/>
            </w:r>
          </w:del>
          <w:customXmlDelRangeStart w:id="697" w:author="naseem begum" w:date="2018-05-25T14:06:00Z"/>
        </w:sdtContent>
      </w:sdt>
      <w:customXmlDelRangeEnd w:id="697"/>
      <w:del w:id="698" w:author="naseem begum" w:date="2018-05-25T14:06:00Z">
        <w:r w:rsidRPr="00BF1001" w:rsidDel="00A51CD4">
          <w:rPr>
            <w:lang w:val="en-GB"/>
          </w:rPr>
          <w:delText xml:space="preserve">. </w:delText>
        </w:r>
        <w:r w:rsidRPr="00BF1001" w:rsidDel="00A51CD4">
          <w:delText xml:space="preserve">Los proyectos europeos están compuestos por un consorcio de entidades que colaboran en el desarrollo de un producto que surge de la investigación y desarrollo de los miembros del consorcio. </w:delText>
        </w:r>
        <w:r w:rsidR="00A02A61" w:rsidDel="00A51CD4">
          <w:delText xml:space="preserve">El consorcio está compuesto por </w:delText>
        </w:r>
        <w:r w:rsidRPr="00BF1001" w:rsidDel="00A51CD4">
          <w:delText>universidades y empresas. Entre las empresas, se definen problemas prácticos que tienen actualmente en dichas empresas, y donde el producto a desarrollar en el proyecto debe aportar mejoras. El grupo de investigación GESSI es una de las universidades del consorcio de OpenReq y son responsables del paquete de trabajo encargado de la implementación de las funcionalidades de recomendación y reúso de requisitos. Las empresas que definen los casos prácticos donde aplicar el producto resultante de OpenReq son Siemens, Qt, WinTre y Vogella.</w:delText>
        </w:r>
      </w:del>
    </w:p>
    <w:p w14:paraId="3B606A23" w14:textId="3AD8032E" w:rsidR="00711387" w:rsidRPr="00BF1001" w:rsidDel="00A51CD4" w:rsidRDefault="00711387">
      <w:pPr>
        <w:rPr>
          <w:del w:id="699" w:author="naseem begum" w:date="2018-05-25T14:06:00Z"/>
        </w:rPr>
        <w:pPrChange w:id="700" w:author="naseem begum" w:date="2018-05-30T18:10:00Z">
          <w:pPr>
            <w:jc w:val="both"/>
          </w:pPr>
        </w:pPrChange>
      </w:pPr>
      <w:del w:id="701" w:author="naseem begum" w:date="2018-05-25T14:06:00Z">
        <w:r w:rsidRPr="00BF1001" w:rsidDel="00A51CD4">
          <w:delText xml:space="preserve">Este TFG brindará soporte a uno de los objetivos buscados por OpenReq: “Aumentar la reutilización de los requisitos y de los conocimientos de requisitos mientras se domina la complejidad de las interdependencias de los requisitos”. Por lo tanto, los miembros del consorcio de OpenReq, y en especial las empresas que definen los problemas a solucionar en el proyecto, serán los principales beneficiados con el desarrollo realizado en este TFG. </w:delText>
        </w:r>
      </w:del>
    </w:p>
    <w:p w14:paraId="7CD483FF" w14:textId="7F7AFDC5" w:rsidR="00711387" w:rsidRPr="00BF1001" w:rsidDel="00A51CD4" w:rsidRDefault="00711387">
      <w:pPr>
        <w:rPr>
          <w:del w:id="702" w:author="naseem begum" w:date="2018-05-25T14:06:00Z"/>
        </w:rPr>
        <w:pPrChange w:id="703" w:author="naseem begum" w:date="2018-05-30T18:10:00Z">
          <w:pPr>
            <w:jc w:val="both"/>
          </w:pPr>
        </w:pPrChange>
      </w:pPr>
      <w:del w:id="704" w:author="naseem begum" w:date="2018-05-25T14:06:00Z">
        <w:r w:rsidRPr="00BF1001" w:rsidDel="00A51CD4">
          <w:delText>La nueva versión de PABRE-WS aportará a OpenReq la posibilidad de reusar requisitos. La clave de la nueva versión será el ofrecer facilidades de búsqueda de patrones de requisitos que aporten el máximo beneficio a OpenReq. Así, las organizaciones podrán tener una herramienta personalizada que les permita detectar relaciones entre sus requisitos y decidir qué acción tomar en cada situación. Esto traerá grandes beneficios, ya que mejorará la eficacia de la ingeniería de requisitos y adelantará posibles riesgos y defectos.</w:delText>
        </w:r>
      </w:del>
    </w:p>
    <w:p w14:paraId="7FD8D22E" w14:textId="2C666541" w:rsidR="00711387" w:rsidRPr="00BF1001" w:rsidDel="00A51CD4" w:rsidRDefault="00711387">
      <w:pPr>
        <w:rPr>
          <w:del w:id="705" w:author="naseem begum" w:date="2018-05-25T14:06:00Z"/>
          <w:rFonts w:asciiTheme="majorHAnsi" w:eastAsiaTheme="majorEastAsia" w:hAnsiTheme="majorHAnsi" w:cstheme="majorBidi"/>
          <w:vanish/>
          <w:sz w:val="24"/>
          <w:szCs w:val="24"/>
        </w:rPr>
        <w:pPrChange w:id="706" w:author="naseem begum" w:date="2018-05-30T18:10:00Z">
          <w:pPr>
            <w:pStyle w:val="Prrafodelista"/>
            <w:keepNext/>
            <w:keepLines/>
            <w:numPr>
              <w:numId w:val="9"/>
            </w:numPr>
            <w:spacing w:before="40" w:after="0"/>
            <w:ind w:left="0"/>
            <w:contextualSpacing w:val="0"/>
            <w:outlineLvl w:val="2"/>
          </w:pPr>
        </w:pPrChange>
      </w:pPr>
      <w:bookmarkStart w:id="707" w:name="_Toc507086011"/>
      <w:bookmarkStart w:id="708" w:name="_Toc507164768"/>
      <w:bookmarkStart w:id="709" w:name="_Toc507967198"/>
      <w:bookmarkStart w:id="710" w:name="_Toc508020752"/>
      <w:bookmarkStart w:id="711" w:name="_Toc508020829"/>
      <w:bookmarkStart w:id="712" w:name="_Toc508030055"/>
      <w:bookmarkStart w:id="713" w:name="_Toc508030487"/>
      <w:bookmarkStart w:id="714" w:name="_Toc508030529"/>
      <w:bookmarkStart w:id="715" w:name="_Toc508052167"/>
      <w:bookmarkStart w:id="716" w:name="_Toc510163747"/>
      <w:bookmarkStart w:id="717" w:name="_Toc510545723"/>
      <w:bookmarkStart w:id="718" w:name="_Toc510545811"/>
      <w:bookmarkStart w:id="719" w:name="_Toc510545899"/>
      <w:bookmarkStart w:id="720" w:name="_Toc510601606"/>
      <w:bookmarkStart w:id="721" w:name="_Toc510973312"/>
      <w:bookmarkStart w:id="722" w:name="_Toc510974647"/>
      <w:bookmarkStart w:id="723" w:name="_Toc514398863"/>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14:paraId="3C043B5A" w14:textId="6F473DA9" w:rsidR="00711387" w:rsidRPr="00BF1001" w:rsidDel="00A51CD4" w:rsidRDefault="00711387">
      <w:pPr>
        <w:rPr>
          <w:del w:id="724" w:author="naseem begum" w:date="2018-05-25T14:06:00Z"/>
          <w:rFonts w:asciiTheme="majorHAnsi" w:eastAsiaTheme="majorEastAsia" w:hAnsiTheme="majorHAnsi" w:cstheme="majorBidi"/>
          <w:vanish/>
          <w:sz w:val="24"/>
          <w:szCs w:val="24"/>
        </w:rPr>
        <w:pPrChange w:id="725" w:author="naseem begum" w:date="2018-05-30T18:10:00Z">
          <w:pPr>
            <w:pStyle w:val="Prrafodelista"/>
            <w:keepNext/>
            <w:keepLines/>
            <w:numPr>
              <w:ilvl w:val="1"/>
              <w:numId w:val="9"/>
            </w:numPr>
            <w:spacing w:before="40" w:after="0"/>
            <w:ind w:left="0"/>
            <w:contextualSpacing w:val="0"/>
            <w:outlineLvl w:val="2"/>
          </w:pPr>
        </w:pPrChange>
      </w:pPr>
      <w:bookmarkStart w:id="726" w:name="_Toc507086012"/>
      <w:bookmarkStart w:id="727" w:name="_Toc507164769"/>
      <w:bookmarkStart w:id="728" w:name="_Toc507967199"/>
      <w:bookmarkStart w:id="729" w:name="_Toc508020753"/>
      <w:bookmarkStart w:id="730" w:name="_Toc508020830"/>
      <w:bookmarkStart w:id="731" w:name="_Toc508030056"/>
      <w:bookmarkStart w:id="732" w:name="_Toc508030488"/>
      <w:bookmarkStart w:id="733" w:name="_Toc508030530"/>
      <w:bookmarkStart w:id="734" w:name="_Toc508052168"/>
      <w:bookmarkStart w:id="735" w:name="_Toc510163748"/>
      <w:bookmarkStart w:id="736" w:name="_Toc510545724"/>
      <w:bookmarkStart w:id="737" w:name="_Toc510545812"/>
      <w:bookmarkStart w:id="738" w:name="_Toc510545900"/>
      <w:bookmarkStart w:id="739" w:name="_Toc510601607"/>
      <w:bookmarkStart w:id="740" w:name="_Toc510973313"/>
      <w:bookmarkStart w:id="741" w:name="_Toc510974648"/>
      <w:bookmarkStart w:id="742" w:name="_Toc514398864"/>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0965C34A" w14:textId="1B156E70" w:rsidR="00711387" w:rsidRPr="00BF1001" w:rsidDel="00A51CD4" w:rsidRDefault="00711387">
      <w:pPr>
        <w:rPr>
          <w:del w:id="743" w:author="naseem begum" w:date="2018-05-25T14:06:00Z"/>
          <w:rFonts w:asciiTheme="majorHAnsi" w:eastAsiaTheme="majorEastAsia" w:hAnsiTheme="majorHAnsi" w:cstheme="majorBidi"/>
          <w:vanish/>
          <w:sz w:val="24"/>
          <w:szCs w:val="24"/>
        </w:rPr>
        <w:pPrChange w:id="744" w:author="naseem begum" w:date="2018-05-30T18:10:00Z">
          <w:pPr>
            <w:pStyle w:val="Prrafodelista"/>
            <w:keepNext/>
            <w:keepLines/>
            <w:numPr>
              <w:ilvl w:val="1"/>
              <w:numId w:val="9"/>
            </w:numPr>
            <w:spacing w:before="40" w:after="0"/>
            <w:ind w:left="0"/>
            <w:contextualSpacing w:val="0"/>
            <w:outlineLvl w:val="2"/>
          </w:pPr>
        </w:pPrChange>
      </w:pPr>
      <w:bookmarkStart w:id="745" w:name="_Toc507086013"/>
      <w:bookmarkStart w:id="746" w:name="_Toc507164770"/>
      <w:bookmarkStart w:id="747" w:name="_Toc507967200"/>
      <w:bookmarkStart w:id="748" w:name="_Toc508020754"/>
      <w:bookmarkStart w:id="749" w:name="_Toc508020831"/>
      <w:bookmarkStart w:id="750" w:name="_Toc508030057"/>
      <w:bookmarkStart w:id="751" w:name="_Toc508030489"/>
      <w:bookmarkStart w:id="752" w:name="_Toc508030531"/>
      <w:bookmarkStart w:id="753" w:name="_Toc508052169"/>
      <w:bookmarkStart w:id="754" w:name="_Toc510163749"/>
      <w:bookmarkStart w:id="755" w:name="_Toc510545725"/>
      <w:bookmarkStart w:id="756" w:name="_Toc510545813"/>
      <w:bookmarkStart w:id="757" w:name="_Toc510545901"/>
      <w:bookmarkStart w:id="758" w:name="_Toc510601608"/>
      <w:bookmarkStart w:id="759" w:name="_Toc510973314"/>
      <w:bookmarkStart w:id="760" w:name="_Toc510974649"/>
      <w:bookmarkStart w:id="761" w:name="_Toc514398865"/>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2001AE53" w14:textId="203A83D9" w:rsidR="00711387" w:rsidRPr="00BF1001" w:rsidDel="00A51CD4" w:rsidRDefault="00711387">
      <w:pPr>
        <w:rPr>
          <w:del w:id="762" w:author="naseem begum" w:date="2018-05-25T14:06:00Z"/>
          <w:rFonts w:asciiTheme="majorHAnsi" w:eastAsiaTheme="majorEastAsia" w:hAnsiTheme="majorHAnsi" w:cstheme="majorBidi"/>
          <w:vanish/>
          <w:sz w:val="24"/>
          <w:szCs w:val="24"/>
        </w:rPr>
        <w:pPrChange w:id="763" w:author="naseem begum" w:date="2018-05-30T18:10:00Z">
          <w:pPr>
            <w:pStyle w:val="Prrafodelista"/>
            <w:keepNext/>
            <w:keepLines/>
            <w:numPr>
              <w:ilvl w:val="2"/>
              <w:numId w:val="9"/>
            </w:numPr>
            <w:spacing w:before="40" w:after="0"/>
            <w:ind w:left="0"/>
            <w:contextualSpacing w:val="0"/>
            <w:outlineLvl w:val="2"/>
          </w:pPr>
        </w:pPrChange>
      </w:pPr>
      <w:bookmarkStart w:id="764" w:name="_Toc507086014"/>
      <w:bookmarkStart w:id="765" w:name="_Toc507164771"/>
      <w:bookmarkStart w:id="766" w:name="_Toc507967201"/>
      <w:bookmarkStart w:id="767" w:name="_Toc508020755"/>
      <w:bookmarkStart w:id="768" w:name="_Toc508020832"/>
      <w:bookmarkStart w:id="769" w:name="_Toc508030058"/>
      <w:bookmarkStart w:id="770" w:name="_Toc508030490"/>
      <w:bookmarkStart w:id="771" w:name="_Toc508030532"/>
      <w:bookmarkStart w:id="772" w:name="_Toc508052170"/>
      <w:bookmarkStart w:id="773" w:name="_Toc510163750"/>
      <w:bookmarkStart w:id="774" w:name="_Toc510545726"/>
      <w:bookmarkStart w:id="775" w:name="_Toc510545814"/>
      <w:bookmarkStart w:id="776" w:name="_Toc510545902"/>
      <w:bookmarkStart w:id="777" w:name="_Toc510601609"/>
      <w:bookmarkStart w:id="778" w:name="_Toc510973315"/>
      <w:bookmarkStart w:id="779" w:name="_Toc510974650"/>
      <w:bookmarkStart w:id="780" w:name="_Toc514398866"/>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7B8961B8" w14:textId="5A95BBCB" w:rsidR="00711387" w:rsidRPr="00BF1001" w:rsidDel="00A51CD4" w:rsidRDefault="00711387">
      <w:pPr>
        <w:rPr>
          <w:del w:id="781" w:author="naseem begum" w:date="2018-05-25T14:06:00Z"/>
          <w:color w:val="2E74B5" w:themeColor="accent1" w:themeShade="BF"/>
        </w:rPr>
        <w:pPrChange w:id="782" w:author="naseem begum" w:date="2018-05-30T18:10:00Z">
          <w:pPr>
            <w:pStyle w:val="Ttulo3"/>
            <w:numPr>
              <w:ilvl w:val="2"/>
              <w:numId w:val="9"/>
            </w:numPr>
          </w:pPr>
        </w:pPrChange>
      </w:pPr>
      <w:bookmarkStart w:id="783" w:name="_Toc508030533"/>
      <w:bookmarkStart w:id="784" w:name="_Toc508052171"/>
      <w:del w:id="785" w:author="naseem begum" w:date="2018-05-25T14:06:00Z">
        <w:r w:rsidRPr="00BF1001" w:rsidDel="00A51CD4">
          <w:rPr>
            <w:color w:val="2E74B5" w:themeColor="accent1" w:themeShade="BF"/>
          </w:rPr>
          <w:delText>Q-Rapids</w:delText>
        </w:r>
        <w:bookmarkEnd w:id="783"/>
        <w:bookmarkEnd w:id="784"/>
      </w:del>
    </w:p>
    <w:p w14:paraId="6076B931" w14:textId="396D596E" w:rsidR="00711387" w:rsidRPr="005C4D42" w:rsidDel="00A51CD4" w:rsidRDefault="00711387">
      <w:pPr>
        <w:rPr>
          <w:del w:id="786" w:author="naseem begum" w:date="2018-05-25T14:06:00Z"/>
          <w:rFonts w:cstheme="minorHAnsi"/>
        </w:rPr>
        <w:pPrChange w:id="787" w:author="naseem begum" w:date="2018-05-30T18:10:00Z">
          <w:pPr>
            <w:shd w:val="clear" w:color="auto" w:fill="FFFFFF"/>
            <w:jc w:val="both"/>
          </w:pPr>
        </w:pPrChange>
      </w:pPr>
      <w:del w:id="788" w:author="naseem begum" w:date="2018-05-25T14:06:00Z">
        <w:r w:rsidRPr="005C4D42" w:rsidDel="00A51CD4">
          <w:rPr>
            <w:rFonts w:cstheme="minorHAnsi"/>
            <w:shd w:val="clear" w:color="auto" w:fill="FFFFFF"/>
          </w:rPr>
          <w:delText>Q-Rapids (Quality-aware Rapid Software Development) es también un proyecto europeo del programa H2020. El grupo de investigación GESSI es en este caso coordinador del consorcio, así como co-responsable de la tarea de implementación de las funcionalidades de recomendación de requisitos</w:delText>
        </w:r>
        <w:r w:rsidR="00A02A61" w:rsidDel="00A51CD4">
          <w:rPr>
            <w:rFonts w:cstheme="minorHAnsi"/>
            <w:shd w:val="clear" w:color="auto" w:fill="FFFFFF"/>
          </w:rPr>
          <w:delText xml:space="preserve"> </w:delText>
        </w:r>
        <w:r w:rsidR="00F70176" w:rsidDel="00A51CD4">
          <w:fldChar w:fldCharType="begin"/>
        </w:r>
        <w:r w:rsidR="00F70176" w:rsidDel="00A51CD4">
          <w:delInstrText xml:space="preserve"> HYPERLINK "https://mail.google.com/mail/u/0/" \l "m_-8879355903188810661__msocom_1" \t "_blank" </w:delInstrText>
        </w:r>
        <w:r w:rsidR="00F70176" w:rsidDel="00A51CD4">
          <w:fldChar w:fldCharType="separate"/>
        </w:r>
        <w:r w:rsidRPr="005C4D42" w:rsidDel="00A51CD4">
          <w:rPr>
            <w:rStyle w:val="Hipervnculo"/>
            <w:rFonts w:cstheme="minorHAnsi"/>
            <w:color w:val="auto"/>
            <w:shd w:val="clear" w:color="auto" w:fill="FFFFFF"/>
          </w:rPr>
          <w:delText>[CQ1]</w:delText>
        </w:r>
        <w:r w:rsidR="00F70176" w:rsidDel="00A51CD4">
          <w:rPr>
            <w:rStyle w:val="Hipervnculo"/>
            <w:rFonts w:cstheme="minorHAnsi"/>
            <w:color w:val="auto"/>
            <w:shd w:val="clear" w:color="auto" w:fill="FFFFFF"/>
          </w:rPr>
          <w:fldChar w:fldCharType="end"/>
        </w:r>
        <w:r w:rsidRPr="005C4D42" w:rsidDel="00A51CD4">
          <w:rPr>
            <w:rStyle w:val="m-5026576912213586328gmail-m-8879355903188810661msocommentreference"/>
            <w:rFonts w:cstheme="minorHAnsi"/>
            <w:shd w:val="clear" w:color="auto" w:fill="FFFFFF"/>
          </w:rPr>
          <w:delText> </w:delText>
        </w:r>
        <w:r w:rsidRPr="005C4D42" w:rsidDel="00A51CD4">
          <w:rPr>
            <w:rFonts w:cstheme="minorHAnsi"/>
            <w:shd w:val="clear" w:color="auto" w:fill="FFFFFF"/>
          </w:rPr>
          <w:delText>. Las empresas que definen los casos prácticos donde aplicar el producto resultante de Q-Rapids son Nokia, Bittium, iTTi y SOFTTEAM </w:delText>
        </w:r>
        <w:bookmarkStart w:id="789" w:name="m_-5026576912213586328_m_-88793559031888"/>
        <w:r w:rsidRPr="000D393E" w:rsidDel="00A51CD4">
          <w:rPr>
            <w:rStyle w:val="m-5026576912213586328gmail-m-8879355903188810661msocommentreference"/>
            <w:rFonts w:cstheme="minorHAnsi"/>
            <w:shd w:val="clear" w:color="auto" w:fill="FFFFFF"/>
          </w:rPr>
          <w:fldChar w:fldCharType="begin"/>
        </w:r>
        <w:r w:rsidRPr="005C4D42" w:rsidDel="00A51CD4">
          <w:rPr>
            <w:rStyle w:val="m-5026576912213586328gmail-m-8879355903188810661msocommentreference"/>
            <w:rFonts w:cstheme="minorHAnsi"/>
            <w:shd w:val="clear" w:color="auto" w:fill="FFFFFF"/>
          </w:rPr>
          <w:delInstrText xml:space="preserve"> HYPERLINK "https://mail.google.com/mail/u/0/" \l "m_-8879355903188810661__msocom_2" \t "_blank" </w:delInstrText>
        </w:r>
        <w:r w:rsidRPr="000D393E" w:rsidDel="00A51CD4">
          <w:rPr>
            <w:rStyle w:val="m-5026576912213586328gmail-m-8879355903188810661msocommentreference"/>
            <w:rFonts w:cstheme="minorHAnsi"/>
            <w:shd w:val="clear" w:color="auto" w:fill="FFFFFF"/>
          </w:rPr>
          <w:fldChar w:fldCharType="separate"/>
        </w:r>
        <w:r w:rsidRPr="005C4D42" w:rsidDel="00A51CD4">
          <w:rPr>
            <w:rStyle w:val="Hipervnculo"/>
            <w:rFonts w:cstheme="minorHAnsi"/>
            <w:color w:val="auto"/>
            <w:shd w:val="clear" w:color="auto" w:fill="FFFFFF"/>
          </w:rPr>
          <w:delText>[CQ2]</w:delText>
        </w:r>
        <w:r w:rsidRPr="000D393E" w:rsidDel="00A51CD4">
          <w:rPr>
            <w:rStyle w:val="m-5026576912213586328gmail-m-8879355903188810661msocommentreference"/>
            <w:rFonts w:cstheme="minorHAnsi"/>
            <w:shd w:val="clear" w:color="auto" w:fill="FFFFFF"/>
          </w:rPr>
          <w:fldChar w:fldCharType="end"/>
        </w:r>
        <w:bookmarkEnd w:id="789"/>
        <w:r w:rsidRPr="005C4D42" w:rsidDel="00A51CD4">
          <w:rPr>
            <w:rStyle w:val="m-5026576912213586328gmail-m-8879355903188810661msocommentreference"/>
            <w:rFonts w:cstheme="minorHAnsi"/>
            <w:shd w:val="clear" w:color="auto" w:fill="FFFFFF"/>
          </w:rPr>
          <w:delText> </w:delText>
        </w:r>
        <w:r w:rsidRPr="005C4D42" w:rsidDel="00A51CD4">
          <w:rPr>
            <w:rFonts w:cstheme="minorHAnsi"/>
            <w:shd w:val="clear" w:color="auto" w:fill="FFFFFF"/>
          </w:rPr>
          <w:delText>. </w:delText>
        </w:r>
      </w:del>
    </w:p>
    <w:p w14:paraId="45AB75A0" w14:textId="6D267722" w:rsidR="00711387" w:rsidRPr="005C4D42" w:rsidDel="00A51CD4" w:rsidRDefault="00711387">
      <w:pPr>
        <w:rPr>
          <w:del w:id="790" w:author="naseem begum" w:date="2018-05-25T14:06:00Z"/>
          <w:rFonts w:cstheme="minorHAnsi"/>
        </w:rPr>
        <w:pPrChange w:id="791" w:author="naseem begum" w:date="2018-05-30T18:10:00Z">
          <w:pPr>
            <w:shd w:val="clear" w:color="auto" w:fill="FFFFFF"/>
            <w:jc w:val="both"/>
          </w:pPr>
        </w:pPrChange>
      </w:pPr>
      <w:del w:id="792" w:author="naseem begum" w:date="2018-05-25T14:06:00Z">
        <w:r w:rsidRPr="005C4D42" w:rsidDel="00A51CD4">
          <w:rPr>
            <w:rFonts w:cstheme="minorHAnsi"/>
            <w:shd w:val="clear" w:color="auto" w:fill="FFFFFF"/>
          </w:rPr>
          <w:delText>Este proyecto brindará aporte a dos objetivos buscados por Q-Rapids: “Mejorar los niveles de calidad del software” y “Reducir el tiempo hasta que el software salga a producción”. Al igual que en el caso de OpenReq, los miembros del consorcio de Q-Rapids, y en especial las empresas que definen los problemas a solucionar en el proyecto, serán los principales beneficiados con el desarrollo realizado en este TFG.</w:delText>
        </w:r>
      </w:del>
    </w:p>
    <w:p w14:paraId="5DCC5962" w14:textId="4AA88889" w:rsidR="00711387" w:rsidRPr="005C4D42" w:rsidDel="00A51CD4" w:rsidRDefault="00711387">
      <w:pPr>
        <w:rPr>
          <w:del w:id="793" w:author="naseem begum" w:date="2018-05-25T14:06:00Z"/>
          <w:rFonts w:cstheme="minorHAnsi"/>
        </w:rPr>
        <w:pPrChange w:id="794" w:author="naseem begum" w:date="2018-05-30T18:10:00Z">
          <w:pPr>
            <w:shd w:val="clear" w:color="auto" w:fill="FFFFFF"/>
            <w:jc w:val="both"/>
          </w:pPr>
        </w:pPrChange>
      </w:pPr>
      <w:del w:id="795" w:author="naseem begum" w:date="2018-05-25T14:06:00Z">
        <w:r w:rsidRPr="005C4D42" w:rsidDel="00A51CD4">
          <w:rPr>
            <w:rFonts w:cstheme="minorHAnsi"/>
            <w:shd w:val="clear" w:color="auto" w:fill="FFFFFF"/>
          </w:rPr>
          <w:delText>La nueva versión de PABRE-WS aportará a Q-Rapids la posibilidad de obtener los patrones de requisitos de calidad que son necesarios para la generación de requisitos que mejoren la calidad de un producto software. Así, desde el producto desarrollado en Q-Rapids se usarán las herramientas de búsqueda de patrones, así como la clasificación de los patrones según las características de calidad en las que inciden.</w:delText>
        </w:r>
      </w:del>
    </w:p>
    <w:p w14:paraId="038DF1C7" w14:textId="4960B883" w:rsidR="00711387" w:rsidRPr="00BF1001" w:rsidDel="00A51CD4" w:rsidRDefault="00711387">
      <w:pPr>
        <w:rPr>
          <w:del w:id="796" w:author="naseem begum" w:date="2018-05-25T14:06:00Z"/>
          <w:color w:val="2E74B5" w:themeColor="accent1" w:themeShade="BF"/>
        </w:rPr>
        <w:pPrChange w:id="797" w:author="naseem begum" w:date="2018-05-30T18:10:00Z">
          <w:pPr>
            <w:pStyle w:val="Ttulo3"/>
            <w:numPr>
              <w:ilvl w:val="2"/>
              <w:numId w:val="9"/>
            </w:numPr>
          </w:pPr>
        </w:pPrChange>
      </w:pPr>
      <w:bookmarkStart w:id="798" w:name="_Toc508030534"/>
      <w:bookmarkStart w:id="799" w:name="_Toc508052172"/>
      <w:del w:id="800" w:author="naseem begum" w:date="2018-05-25T14:06:00Z">
        <w:r w:rsidRPr="00BF1001" w:rsidDel="00A51CD4">
          <w:rPr>
            <w:color w:val="2E74B5" w:themeColor="accent1" w:themeShade="BF"/>
          </w:rPr>
          <w:delText>GESSI</w:delText>
        </w:r>
        <w:bookmarkEnd w:id="798"/>
        <w:bookmarkEnd w:id="799"/>
      </w:del>
    </w:p>
    <w:p w14:paraId="7781055A" w14:textId="0AC7816D" w:rsidR="00711387" w:rsidRPr="005C4D42" w:rsidDel="00A51CD4" w:rsidRDefault="00711387">
      <w:pPr>
        <w:rPr>
          <w:del w:id="801" w:author="naseem begum" w:date="2018-05-25T14:06:00Z"/>
        </w:rPr>
        <w:pPrChange w:id="802" w:author="naseem begum" w:date="2018-05-30T18:10:00Z">
          <w:pPr>
            <w:jc w:val="both"/>
          </w:pPr>
        </w:pPrChange>
      </w:pPr>
      <w:del w:id="803" w:author="naseem begum" w:date="2018-05-25T14:06:00Z">
        <w:r w:rsidRPr="005C4D42" w:rsidDel="00A51CD4">
          <w:delText xml:space="preserve">GESSI (Grupo de Ingeniería del Software y de los Servicios) es uno de los grupos de investigación de la UPC. El grupo GESSI desarrolló el sistema PABRE  </w:delText>
        </w:r>
      </w:del>
      <w:customXmlDelRangeStart w:id="804" w:author="naseem begum" w:date="2018-05-25T14:06:00Z"/>
      <w:sdt>
        <w:sdtPr>
          <w:id w:val="-1530334716"/>
          <w:citation/>
        </w:sdtPr>
        <w:sdtContent>
          <w:customXmlDelRangeEnd w:id="804"/>
          <w:del w:id="805" w:author="naseem begum" w:date="2018-05-25T14:06:00Z">
            <w:r w:rsidDel="00A51CD4">
              <w:fldChar w:fldCharType="begin"/>
            </w:r>
            <w:r w:rsidDel="00A51CD4">
              <w:delInstrText xml:space="preserve">CITATION GES \l 3082 </w:delInstrText>
            </w:r>
            <w:r w:rsidDel="00A51CD4">
              <w:fldChar w:fldCharType="separate"/>
            </w:r>
            <w:r w:rsidR="00934028" w:rsidRPr="00934028" w:rsidDel="00A51CD4">
              <w:rPr>
                <w:noProof/>
              </w:rPr>
              <w:delText>[5]</w:delText>
            </w:r>
            <w:r w:rsidDel="00A51CD4">
              <w:fldChar w:fldCharType="end"/>
            </w:r>
          </w:del>
          <w:customXmlDelRangeStart w:id="806" w:author="naseem begum" w:date="2018-05-25T14:06:00Z"/>
        </w:sdtContent>
      </w:sdt>
      <w:customXmlDelRangeEnd w:id="806"/>
      <w:del w:id="807" w:author="naseem begum" w:date="2018-05-25T14:06:00Z">
        <w:r w:rsidRPr="005C4D42" w:rsidDel="00A51CD4">
          <w:delText xml:space="preserve"> y todos los productos que lo componen act</w:delText>
        </w:r>
        <w:commentRangeStart w:id="808"/>
        <w:r w:rsidRPr="005C4D42" w:rsidDel="00A51CD4">
          <w:delText>ualmente gracias al trabajo de estudiantes en TFGs y trabajos final de master (TFMs) de estudiantes de la FIB.</w:delText>
        </w:r>
        <w:commentRangeEnd w:id="808"/>
        <w:r w:rsidR="00A02A61" w:rsidDel="00A51CD4">
          <w:rPr>
            <w:rStyle w:val="Refdecomentario"/>
          </w:rPr>
          <w:commentReference w:id="808"/>
        </w:r>
        <w:r w:rsidRPr="005C4D42" w:rsidDel="00A51CD4">
          <w:delText xml:space="preserve"> Existen múltiples publicaciones que describen el los patrones de requisitos de PABRE y las herramientas del sistema PABRE</w:delText>
        </w:r>
      </w:del>
      <w:customXmlDelRangeStart w:id="809" w:author="naseem begum" w:date="2018-05-25T14:06:00Z"/>
      <w:sdt>
        <w:sdtPr>
          <w:id w:val="-1943215989"/>
          <w:citation/>
        </w:sdtPr>
        <w:sdtContent>
          <w:customXmlDelRangeEnd w:id="809"/>
          <w:del w:id="810" w:author="naseem begum" w:date="2018-05-25T14:06:00Z">
            <w:r w:rsidDel="00A51CD4">
              <w:fldChar w:fldCharType="begin"/>
            </w:r>
            <w:r w:rsidDel="00A51CD4">
              <w:delInstrText xml:space="preserve"> CITATION Cri1 \l 3082 </w:delInstrText>
            </w:r>
            <w:r w:rsidDel="00A51CD4">
              <w:fldChar w:fldCharType="separate"/>
            </w:r>
            <w:r w:rsidR="00934028" w:rsidDel="00A51CD4">
              <w:rPr>
                <w:noProof/>
              </w:rPr>
              <w:delText xml:space="preserve"> </w:delText>
            </w:r>
            <w:r w:rsidR="00934028" w:rsidRPr="00934028" w:rsidDel="00A51CD4">
              <w:rPr>
                <w:noProof/>
              </w:rPr>
              <w:delText>[6]</w:delText>
            </w:r>
            <w:r w:rsidDel="00A51CD4">
              <w:fldChar w:fldCharType="end"/>
            </w:r>
          </w:del>
          <w:customXmlDelRangeStart w:id="811" w:author="naseem begum" w:date="2018-05-25T14:06:00Z"/>
        </w:sdtContent>
      </w:sdt>
      <w:customXmlDelRangeEnd w:id="811"/>
      <w:del w:id="812" w:author="naseem begum" w:date="2018-05-25T14:06:00Z">
        <w:r w:rsidRPr="005C4D42" w:rsidDel="00A51CD4">
          <w:delText xml:space="preserve">, así como la tesis de Cristina Palomares </w:delText>
        </w:r>
      </w:del>
      <w:customXmlDelRangeStart w:id="813" w:author="naseem begum" w:date="2018-05-25T14:06:00Z"/>
      <w:sdt>
        <w:sdtPr>
          <w:id w:val="216100680"/>
          <w:citation/>
        </w:sdtPr>
        <w:sdtContent>
          <w:customXmlDelRangeEnd w:id="813"/>
          <w:del w:id="814" w:author="naseem begum" w:date="2018-05-25T14:06:00Z">
            <w:r w:rsidDel="00A51CD4">
              <w:fldChar w:fldCharType="begin"/>
            </w:r>
            <w:r w:rsidDel="00A51CD4">
              <w:delInstrText xml:space="preserve"> CITATION Cri \l 3082 </w:delInstrText>
            </w:r>
            <w:r w:rsidDel="00A51CD4">
              <w:fldChar w:fldCharType="separate"/>
            </w:r>
            <w:r w:rsidR="00934028" w:rsidRPr="00934028" w:rsidDel="00A51CD4">
              <w:rPr>
                <w:noProof/>
              </w:rPr>
              <w:delText>[7]</w:delText>
            </w:r>
            <w:r w:rsidDel="00A51CD4">
              <w:fldChar w:fldCharType="end"/>
            </w:r>
          </w:del>
          <w:customXmlDelRangeStart w:id="815" w:author="naseem begum" w:date="2018-05-25T14:06:00Z"/>
        </w:sdtContent>
      </w:sdt>
      <w:customXmlDelRangeEnd w:id="815"/>
      <w:del w:id="816" w:author="naseem begum" w:date="2018-05-25T14:06:00Z">
        <w:r w:rsidRPr="005C4D42" w:rsidDel="00A51CD4">
          <w:delText xml:space="preserve">.  El grupo GESSI propone los patrones de requisitos por las ventajas del uso de patrones de requisitos para mejorar la eficiencia de la licitación de requisitos y para mejorar la calidad de las especificaciones de requisitos. </w:delText>
        </w:r>
      </w:del>
    </w:p>
    <w:p w14:paraId="2BB75864" w14:textId="5A5FE509" w:rsidR="00711387" w:rsidRPr="005C4D42" w:rsidDel="00A51CD4" w:rsidRDefault="00711387">
      <w:pPr>
        <w:rPr>
          <w:del w:id="817" w:author="naseem begum" w:date="2018-05-25T14:06:00Z"/>
        </w:rPr>
        <w:pPrChange w:id="818" w:author="naseem begum" w:date="2018-05-30T18:10:00Z">
          <w:pPr>
            <w:jc w:val="both"/>
          </w:pPr>
        </w:pPrChange>
      </w:pPr>
      <w:del w:id="819" w:author="naseem begum" w:date="2018-05-25T14:06:00Z">
        <w:r w:rsidRPr="005C4D42" w:rsidDel="00A51CD4">
          <w:delText>El grupo GESSI está interesado en que el sistema PABRE sea usado a nivel práctico. Los proyectos europeos que han visto una utilidad en los patrones de requisitos son una oportunidad para este uso. Por tanto, se puede considerar al grupo de investigación GESSI como el cliente del proyecto. El resultado del TFG adaptará el sistema PABRE para que sea usado en los proyectos OpenReq y Q-Rapids y por lo tanto es de interés para el grupo ya que otorgará mayor valor al sistema.</w:delText>
        </w:r>
      </w:del>
    </w:p>
    <w:p w14:paraId="33C6B032" w14:textId="40DA7C64" w:rsidR="00711387" w:rsidRPr="00BF1001" w:rsidDel="00A51CD4" w:rsidRDefault="00711387">
      <w:pPr>
        <w:rPr>
          <w:del w:id="820" w:author="naseem begum" w:date="2018-05-25T14:06:00Z"/>
          <w:color w:val="2E74B5" w:themeColor="accent1" w:themeShade="BF"/>
        </w:rPr>
        <w:pPrChange w:id="821" w:author="naseem begum" w:date="2018-05-30T18:10:00Z">
          <w:pPr>
            <w:pStyle w:val="Ttulo3"/>
            <w:numPr>
              <w:ilvl w:val="2"/>
              <w:numId w:val="9"/>
            </w:numPr>
          </w:pPr>
        </w:pPrChange>
      </w:pPr>
      <w:bookmarkStart w:id="822" w:name="_Toc508030535"/>
      <w:bookmarkStart w:id="823" w:name="_Toc508052173"/>
      <w:del w:id="824" w:author="naseem begum" w:date="2018-05-25T14:06:00Z">
        <w:r w:rsidRPr="00BF1001" w:rsidDel="00A51CD4">
          <w:rPr>
            <w:color w:val="2E74B5" w:themeColor="accent1" w:themeShade="BF"/>
          </w:rPr>
          <w:delText>Directora y Codirectora</w:delText>
        </w:r>
        <w:bookmarkEnd w:id="822"/>
        <w:bookmarkEnd w:id="823"/>
      </w:del>
    </w:p>
    <w:p w14:paraId="68624D05" w14:textId="3487715A" w:rsidR="00711387" w:rsidRPr="00BF1001" w:rsidDel="00A51CD4" w:rsidRDefault="00711387">
      <w:pPr>
        <w:rPr>
          <w:del w:id="825" w:author="naseem begum" w:date="2018-05-25T14:06:00Z"/>
        </w:rPr>
        <w:pPrChange w:id="826" w:author="naseem begum" w:date="2018-05-30T18:10:00Z">
          <w:pPr>
            <w:jc w:val="both"/>
          </w:pPr>
        </w:pPrChange>
      </w:pPr>
      <w:del w:id="827" w:author="naseem begum" w:date="2018-05-25T14:06:00Z">
        <w:r w:rsidRPr="005C4D42" w:rsidDel="00A51CD4">
          <w:delText xml:space="preserve">La directora del proyecto Carme Quer y la codirectora Cristina Palomares pertenecen al grupo GESSI y han sido las directoras de la mayoría de TFGs y TFMs. También han sido autoras junto con Xavier Franch de todas las publicaciones sobre los patrones de requisitos de software según la propuesta de PABRE. Además, Cristina realizó la tesis doctoral sobre la definición y uso de patrones de requisitos en las actividades de ingeniería de requisitos. </w:delText>
        </w:r>
        <w:r w:rsidRPr="00BF1001" w:rsidDel="00A51CD4">
          <w:delText>Con lo cual las hace interesadas en que el TFG sea un éxito.</w:delText>
        </w:r>
      </w:del>
    </w:p>
    <w:p w14:paraId="1E31B75F" w14:textId="77DD03CE" w:rsidR="00711387" w:rsidRPr="00BF1001" w:rsidDel="00A51CD4" w:rsidRDefault="00711387">
      <w:pPr>
        <w:rPr>
          <w:del w:id="828" w:author="naseem begum" w:date="2018-05-25T14:06:00Z"/>
          <w:color w:val="2E74B5" w:themeColor="accent1" w:themeShade="BF"/>
        </w:rPr>
        <w:pPrChange w:id="829" w:author="naseem begum" w:date="2018-05-30T18:10:00Z">
          <w:pPr>
            <w:pStyle w:val="Ttulo3"/>
            <w:numPr>
              <w:ilvl w:val="2"/>
              <w:numId w:val="9"/>
            </w:numPr>
          </w:pPr>
        </w:pPrChange>
      </w:pPr>
      <w:bookmarkStart w:id="830" w:name="_Toc508030536"/>
      <w:bookmarkStart w:id="831" w:name="_Toc508052174"/>
      <w:del w:id="832" w:author="naseem begum" w:date="2018-05-25T14:06:00Z">
        <w:r w:rsidRPr="00BF1001" w:rsidDel="00A51CD4">
          <w:rPr>
            <w:color w:val="2E74B5" w:themeColor="accent1" w:themeShade="BF"/>
          </w:rPr>
          <w:delText>Desarrollador del proyecto</w:delText>
        </w:r>
        <w:bookmarkEnd w:id="830"/>
        <w:bookmarkEnd w:id="831"/>
      </w:del>
    </w:p>
    <w:p w14:paraId="74548955" w14:textId="40217972" w:rsidR="00711387" w:rsidRPr="005C4D42" w:rsidDel="00A51CD4" w:rsidRDefault="00711387">
      <w:pPr>
        <w:rPr>
          <w:del w:id="833" w:author="naseem begum" w:date="2018-05-25T14:06:00Z"/>
        </w:rPr>
        <w:pPrChange w:id="834" w:author="naseem begum" w:date="2018-05-30T18:10:00Z">
          <w:pPr>
            <w:jc w:val="both"/>
          </w:pPr>
        </w:pPrChange>
      </w:pPr>
      <w:del w:id="835" w:author="naseem begum" w:date="2018-05-25T14:06:00Z">
        <w:r w:rsidRPr="005C4D42" w:rsidDel="00A51CD4">
          <w:delText>Este proyecto se trata de un TFG, con lo cual el desarrollador que soy yo, tendré que realizar todas las funciones durante el desarrollo, tendré que realizar las funciones de jefe de proyecto al realizar la planificación y costes, arquitecto de software al tener que planificar los refactor que se deben de aplicar para mejorar la calidad del código actual del proyecto, programador al tener que implementar todas implementaciones y último tester dado que habrán que realizar los tests de todas las funcionalidades nuevas que vayan a implementar.</w:delText>
        </w:r>
      </w:del>
    </w:p>
    <w:p w14:paraId="6A256934" w14:textId="714C6FF7" w:rsidR="00711387" w:rsidRPr="005C4D42" w:rsidDel="00A51CD4" w:rsidRDefault="00711387">
      <w:pPr>
        <w:rPr>
          <w:del w:id="836" w:author="naseem begum" w:date="2018-05-25T14:06:00Z"/>
        </w:rPr>
        <w:pPrChange w:id="837" w:author="naseem begum" w:date="2018-05-30T18:10:00Z">
          <w:pPr>
            <w:jc w:val="both"/>
          </w:pPr>
        </w:pPrChange>
      </w:pPr>
      <w:del w:id="838" w:author="naseem begum" w:date="2018-05-25T14:06:00Z">
        <w:r w:rsidRPr="005C4D42" w:rsidDel="00A51CD4">
          <w:delText>Al realizar todas esas funciones personalmente conseguiré mucha experiencia, aprenderé a gestión</w:delText>
        </w:r>
        <w:r w:rsidR="00A02A61" w:rsidDel="00A51CD4">
          <w:delText>ar</w:delText>
        </w:r>
        <w:r w:rsidRPr="005C4D42" w:rsidDel="00A51CD4">
          <w:delText xml:space="preserve"> un proyecto</w:delText>
        </w:r>
        <w:r w:rsidR="00A02A61" w:rsidDel="00A51CD4">
          <w:delText xml:space="preserve">, practicaré técnicas de mejora de la calidad del software, </w:delText>
        </w:r>
        <w:r w:rsidRPr="005C4D42" w:rsidDel="00A51CD4">
          <w:delText xml:space="preserve">y </w:delText>
        </w:r>
        <w:r w:rsidR="00A02A61" w:rsidDel="00A51CD4">
          <w:delText xml:space="preserve">a </w:delText>
        </w:r>
        <w:r w:rsidRPr="005C4D42" w:rsidDel="00A51CD4">
          <w:delText xml:space="preserve">usar nuevas librerías. </w:delText>
        </w:r>
      </w:del>
    </w:p>
    <w:p w14:paraId="3841DC50" w14:textId="1C7049D3" w:rsidR="00711387" w:rsidRPr="002B356A" w:rsidDel="00A51CD4" w:rsidRDefault="00711387">
      <w:pPr>
        <w:rPr>
          <w:del w:id="839" w:author="naseem begum" w:date="2018-05-25T14:06:00Z"/>
          <w:rFonts w:asciiTheme="majorHAnsi" w:eastAsiaTheme="majorEastAsia" w:hAnsiTheme="majorHAnsi" w:cstheme="majorBidi"/>
          <w:vanish/>
          <w:sz w:val="32"/>
          <w:szCs w:val="32"/>
        </w:rPr>
        <w:pPrChange w:id="840" w:author="naseem begum" w:date="2018-05-30T18:10:00Z">
          <w:pPr>
            <w:pStyle w:val="Prrafodelista"/>
            <w:keepNext/>
            <w:keepLines/>
            <w:numPr>
              <w:numId w:val="2"/>
            </w:numPr>
            <w:spacing w:before="240" w:after="240"/>
            <w:ind w:left="0"/>
            <w:contextualSpacing w:val="0"/>
            <w:outlineLvl w:val="0"/>
          </w:pPr>
        </w:pPrChange>
      </w:pPr>
      <w:bookmarkStart w:id="841" w:name="_Toc508030063"/>
      <w:bookmarkStart w:id="842" w:name="_Toc508030495"/>
      <w:bookmarkStart w:id="843" w:name="_Toc508030537"/>
      <w:bookmarkStart w:id="844" w:name="_Toc508052175"/>
      <w:bookmarkStart w:id="845" w:name="_Toc510163755"/>
      <w:bookmarkStart w:id="846" w:name="_Toc510545731"/>
      <w:bookmarkStart w:id="847" w:name="_Toc510545819"/>
      <w:bookmarkStart w:id="848" w:name="_Toc510545907"/>
      <w:bookmarkStart w:id="849" w:name="_Toc510601614"/>
      <w:bookmarkStart w:id="850" w:name="_Toc510973320"/>
      <w:bookmarkStart w:id="851" w:name="_Toc510974655"/>
      <w:bookmarkStart w:id="852" w:name="_Toc514398871"/>
      <w:bookmarkEnd w:id="841"/>
      <w:bookmarkEnd w:id="842"/>
      <w:bookmarkEnd w:id="843"/>
      <w:bookmarkEnd w:id="844"/>
      <w:bookmarkEnd w:id="845"/>
      <w:bookmarkEnd w:id="846"/>
      <w:bookmarkEnd w:id="847"/>
      <w:bookmarkEnd w:id="848"/>
      <w:bookmarkEnd w:id="849"/>
      <w:bookmarkEnd w:id="850"/>
      <w:bookmarkEnd w:id="851"/>
      <w:bookmarkEnd w:id="852"/>
    </w:p>
    <w:p w14:paraId="51ADBC88" w14:textId="0448BCAE" w:rsidR="00711387" w:rsidRPr="00224523" w:rsidDel="00A51CD4" w:rsidRDefault="00711387">
      <w:pPr>
        <w:rPr>
          <w:del w:id="853" w:author="naseem begum" w:date="2018-05-25T14:06:00Z"/>
        </w:rPr>
        <w:pPrChange w:id="854" w:author="naseem begum" w:date="2018-05-30T18:10:00Z">
          <w:pPr>
            <w:pStyle w:val="Ttulo1"/>
            <w:numPr>
              <w:numId w:val="2"/>
            </w:numPr>
          </w:pPr>
        </w:pPrChange>
      </w:pPr>
      <w:bookmarkStart w:id="855" w:name="_Toc508030538"/>
      <w:bookmarkStart w:id="856" w:name="_Toc508052176"/>
      <w:del w:id="857" w:author="naseem begum" w:date="2018-05-25T14:06:00Z">
        <w:r w:rsidRPr="00224523" w:rsidDel="00A51CD4">
          <w:delText>Estado del Arte</w:delText>
        </w:r>
        <w:bookmarkEnd w:id="855"/>
        <w:bookmarkEnd w:id="856"/>
      </w:del>
    </w:p>
    <w:p w14:paraId="11269496" w14:textId="2D8EBF77" w:rsidR="00711387" w:rsidRPr="00212E26" w:rsidDel="00A51CD4" w:rsidRDefault="00711387">
      <w:pPr>
        <w:rPr>
          <w:del w:id="858" w:author="naseem begum" w:date="2018-05-25T14:06:00Z"/>
        </w:rPr>
        <w:pPrChange w:id="859" w:author="naseem begum" w:date="2018-05-30T18:10:00Z">
          <w:pPr>
            <w:pStyle w:val="Ttulo2"/>
            <w:numPr>
              <w:ilvl w:val="1"/>
              <w:numId w:val="2"/>
            </w:numPr>
          </w:pPr>
        </w:pPrChange>
      </w:pPr>
      <w:bookmarkStart w:id="860" w:name="_Toc508030539"/>
      <w:bookmarkStart w:id="861" w:name="_Toc508052177"/>
      <w:del w:id="862" w:author="naseem begum" w:date="2018-05-25T14:06:00Z">
        <w:r w:rsidRPr="00224523" w:rsidDel="00A51CD4">
          <w:delText>Contextualización</w:delText>
        </w:r>
        <w:bookmarkEnd w:id="860"/>
        <w:bookmarkEnd w:id="861"/>
      </w:del>
    </w:p>
    <w:p w14:paraId="101EF68B" w14:textId="09F0B449" w:rsidR="00711387" w:rsidRPr="00BF1001" w:rsidDel="00B563C2" w:rsidRDefault="00711387">
      <w:pPr>
        <w:rPr>
          <w:del w:id="863" w:author="naseem begum" w:date="2018-04-08T18:11:00Z"/>
        </w:rPr>
        <w:pPrChange w:id="864" w:author="naseem begum" w:date="2018-05-30T18:10:00Z">
          <w:pPr>
            <w:jc w:val="both"/>
          </w:pPr>
        </w:pPrChange>
      </w:pPr>
      <w:del w:id="865" w:author="naseem begum" w:date="2018-05-25T14:06:00Z">
        <w:r w:rsidRPr="00BF1001" w:rsidDel="00A51CD4">
          <w:delText>La reutilización de requisitos de software puede ayudar a los ingenieros de requisitos a obtener, validar</w:delText>
        </w:r>
        <w:r w:rsidR="009E7D72" w:rsidDel="00A51CD4">
          <w:delText>,</w:delText>
        </w:r>
        <w:r w:rsidRPr="00BF1001" w:rsidDel="00A51CD4">
          <w:delText xml:space="preserve"> documentar los requisitos de software y como consecuencia, obtener especificaciones de requisitos de software de mayor calidad tanto en contenido como en sintaxis.</w:delText>
        </w:r>
      </w:del>
    </w:p>
    <w:p w14:paraId="0EE4E0E1" w14:textId="72410033" w:rsidR="00711387" w:rsidRPr="00BF1001" w:rsidDel="00A51CD4" w:rsidRDefault="00A02A61">
      <w:pPr>
        <w:rPr>
          <w:del w:id="866" w:author="naseem begum" w:date="2018-05-25T14:06:00Z"/>
        </w:rPr>
        <w:pPrChange w:id="867" w:author="naseem begum" w:date="2018-05-30T18:10:00Z">
          <w:pPr>
            <w:jc w:val="both"/>
          </w:pPr>
        </w:pPrChange>
      </w:pPr>
      <w:del w:id="868" w:author="naseem begum" w:date="2018-04-08T18:11:00Z">
        <w:r w:rsidDel="00B563C2">
          <w:rPr>
            <w:rStyle w:val="Refdecomentario"/>
          </w:rPr>
          <w:commentReference w:id="869"/>
        </w:r>
      </w:del>
    </w:p>
    <w:p w14:paraId="7D93DBEB" w14:textId="2438C44A" w:rsidR="00711387" w:rsidDel="00B563C2" w:rsidRDefault="00711387">
      <w:pPr>
        <w:rPr>
          <w:del w:id="870" w:author="naseem begum" w:date="2018-04-08T18:11:00Z"/>
        </w:rPr>
        <w:pPrChange w:id="871" w:author="naseem begum" w:date="2018-05-30T18:10:00Z">
          <w:pPr>
            <w:jc w:val="both"/>
          </w:pPr>
        </w:pPrChange>
      </w:pPr>
      <w:del w:id="872" w:author="naseem begum" w:date="2018-05-25T14:06:00Z">
        <w:r w:rsidRPr="00BF1001" w:rsidDel="00A51CD4">
          <w:delText>Hay diversos enfoques para la reutilización en la ingeniería de software. De entre todos ellos, los patrones ocupan una posición destacada. Un patrón es una solución genérica en forma de descripción o plantilla a un problema que aparece en múltiples y diversas situaciones. El término original proviene del arquitecto Cristopher Alexander el cual lo formuló de la siguiente forma: "Cada patrón describe un problema que ocurre infinidad de veces en nuestro entorno, así como la solución al mismo, de tal modo que podemos utilizar esta solución un millón de veces más adelante sin tener que volver a pensarla otra vez." El ámbito del proyecto PABRE está centrado en la definición y uso de patrones en la etapa de ingeniería de requisitos, en concreto en la definición y uso de patrones de requisitos de software.</w:delText>
        </w:r>
      </w:del>
    </w:p>
    <w:p w14:paraId="2C68D1D0" w14:textId="30CF1237" w:rsidR="00711387" w:rsidRPr="00212E26" w:rsidDel="00A51CD4" w:rsidRDefault="00711387">
      <w:pPr>
        <w:rPr>
          <w:del w:id="873" w:author="naseem begum" w:date="2018-05-25T14:06:00Z"/>
        </w:rPr>
        <w:pPrChange w:id="874" w:author="naseem begum" w:date="2018-05-30T18:10:00Z">
          <w:pPr>
            <w:jc w:val="both"/>
          </w:pPr>
        </w:pPrChange>
      </w:pPr>
    </w:p>
    <w:p w14:paraId="4C45F3C0" w14:textId="3318BF10" w:rsidR="00711387" w:rsidRPr="00BF1001" w:rsidDel="00B563C2" w:rsidRDefault="00711387">
      <w:pPr>
        <w:rPr>
          <w:del w:id="875" w:author="naseem begum" w:date="2018-04-08T18:11:00Z"/>
        </w:rPr>
        <w:pPrChange w:id="876" w:author="naseem begum" w:date="2018-05-30T18:10:00Z">
          <w:pPr>
            <w:jc w:val="both"/>
          </w:pPr>
        </w:pPrChange>
      </w:pPr>
      <w:del w:id="877" w:author="naseem begum" w:date="2018-05-25T14:06:00Z">
        <w:r w:rsidRPr="00BF1001" w:rsidDel="00A51CD4">
          <w:delText>El grupo de investigación de Ingeniería del</w:delText>
        </w:r>
        <w:r w:rsidDel="00A51CD4">
          <w:delText xml:space="preserve"> Software y Servicios (GESSI) </w:delText>
        </w:r>
      </w:del>
      <w:customXmlDelRangeStart w:id="878" w:author="naseem begum" w:date="2018-05-25T14:06:00Z"/>
      <w:sdt>
        <w:sdtPr>
          <w:id w:val="1523045981"/>
          <w:citation/>
        </w:sdtPr>
        <w:sdtContent>
          <w:customXmlDelRangeEnd w:id="878"/>
          <w:del w:id="879" w:author="naseem begum" w:date="2018-05-25T14:06:00Z">
            <w:r w:rsidDel="00A51CD4">
              <w:fldChar w:fldCharType="begin"/>
            </w:r>
            <w:r w:rsidDel="00A51CD4">
              <w:delInstrText xml:space="preserve"> CITATION UPC \l 3082 </w:delInstrText>
            </w:r>
            <w:r w:rsidDel="00A51CD4">
              <w:fldChar w:fldCharType="separate"/>
            </w:r>
            <w:r w:rsidR="00934028" w:rsidRPr="00934028" w:rsidDel="00A51CD4">
              <w:rPr>
                <w:noProof/>
              </w:rPr>
              <w:delText>[8]</w:delText>
            </w:r>
            <w:r w:rsidDel="00A51CD4">
              <w:fldChar w:fldCharType="end"/>
            </w:r>
          </w:del>
          <w:customXmlDelRangeStart w:id="880" w:author="naseem begum" w:date="2018-05-25T14:06:00Z"/>
        </w:sdtContent>
      </w:sdt>
      <w:customXmlDelRangeEnd w:id="880"/>
      <w:del w:id="881" w:author="naseem begum" w:date="2018-05-25T14:06:00Z">
        <w:r w:rsidRPr="00BF1001" w:rsidDel="00A51CD4">
          <w:delText xml:space="preserve"> de la UPC junto con </w:delText>
        </w:r>
        <w:r w:rsidRPr="00BF1001" w:rsidDel="00A51CD4">
          <w:rPr>
            <w:rFonts w:cstheme="minorHAnsi"/>
          </w:rPr>
          <w:delText xml:space="preserve">el </w:delText>
        </w:r>
        <w:r w:rsidRPr="00BF1001" w:rsidDel="00A51CD4">
          <w:rPr>
            <w:rFonts w:cstheme="minorHAnsi"/>
            <w:i/>
            <w:iCs/>
          </w:rPr>
          <w:delText xml:space="preserve">Centre de Recherche Publique Henri Tudor </w:delText>
        </w:r>
        <w:r w:rsidRPr="00BF1001" w:rsidDel="00A51CD4">
          <w:rPr>
            <w:rFonts w:cstheme="minorHAnsi"/>
          </w:rPr>
          <w:delText xml:space="preserve">(TUDOR) </w:delText>
        </w:r>
      </w:del>
      <w:customXmlDelRangeStart w:id="882" w:author="naseem begum" w:date="2018-05-25T14:06:00Z"/>
      <w:sdt>
        <w:sdtPr>
          <w:rPr>
            <w:rFonts w:cstheme="minorHAnsi"/>
          </w:rPr>
          <w:id w:val="-1998258856"/>
          <w:citation/>
        </w:sdtPr>
        <w:sdtContent>
          <w:customXmlDelRangeEnd w:id="882"/>
          <w:del w:id="883" w:author="naseem begum" w:date="2018-05-25T14:06:00Z">
            <w:r w:rsidDel="00A51CD4">
              <w:rPr>
                <w:rFonts w:cstheme="minorHAnsi"/>
              </w:rPr>
              <w:fldChar w:fldCharType="begin"/>
            </w:r>
            <w:r w:rsidDel="00A51CD4">
              <w:rPr>
                <w:rFonts w:cstheme="minorHAnsi"/>
              </w:rPr>
              <w:delInstrText xml:space="preserve"> CITATION TUD \l 3082 </w:delInstrText>
            </w:r>
            <w:r w:rsidDel="00A51CD4">
              <w:rPr>
                <w:rFonts w:cstheme="minorHAnsi"/>
              </w:rPr>
              <w:fldChar w:fldCharType="separate"/>
            </w:r>
            <w:r w:rsidR="00934028" w:rsidRPr="00934028" w:rsidDel="00A51CD4">
              <w:rPr>
                <w:rFonts w:cstheme="minorHAnsi"/>
                <w:noProof/>
              </w:rPr>
              <w:delText>[9]</w:delText>
            </w:r>
            <w:r w:rsidDel="00A51CD4">
              <w:rPr>
                <w:rFonts w:cstheme="minorHAnsi"/>
              </w:rPr>
              <w:fldChar w:fldCharType="end"/>
            </w:r>
          </w:del>
          <w:customXmlDelRangeStart w:id="884" w:author="naseem begum" w:date="2018-05-25T14:06:00Z"/>
        </w:sdtContent>
      </w:sdt>
      <w:customXmlDelRangeEnd w:id="884"/>
      <w:del w:id="885" w:author="naseem begum" w:date="2018-05-25T14:06:00Z">
        <w:r w:rsidRPr="00BF1001" w:rsidDel="00A51CD4">
          <w:rPr>
            <w:rFonts w:cstheme="minorHAnsi"/>
          </w:rPr>
          <w:delText xml:space="preserve"> propusieron hace unos años el framework PABRE </w:delText>
        </w:r>
      </w:del>
      <w:customXmlDelRangeStart w:id="886" w:author="naseem begum" w:date="2018-05-25T14:06:00Z"/>
      <w:sdt>
        <w:sdtPr>
          <w:rPr>
            <w:rFonts w:cstheme="minorHAnsi"/>
          </w:rPr>
          <w:id w:val="1651938538"/>
          <w:citation/>
        </w:sdtPr>
        <w:sdtContent>
          <w:customXmlDelRangeEnd w:id="886"/>
          <w:del w:id="887" w:author="naseem begum" w:date="2018-05-25T14:06:00Z">
            <w:r w:rsidDel="00A51CD4">
              <w:rPr>
                <w:rFonts w:cstheme="minorHAnsi"/>
              </w:rPr>
              <w:fldChar w:fldCharType="begin"/>
            </w:r>
            <w:r w:rsidDel="00A51CD4">
              <w:rPr>
                <w:rFonts w:cstheme="minorHAnsi"/>
              </w:rPr>
              <w:delInstrText xml:space="preserve"> CITATION GES \l 3082 </w:delInstrText>
            </w:r>
            <w:r w:rsidDel="00A51CD4">
              <w:rPr>
                <w:rFonts w:cstheme="minorHAnsi"/>
              </w:rPr>
              <w:fldChar w:fldCharType="separate"/>
            </w:r>
            <w:r w:rsidR="00934028" w:rsidRPr="00934028" w:rsidDel="00A51CD4">
              <w:rPr>
                <w:rFonts w:cstheme="minorHAnsi"/>
                <w:noProof/>
              </w:rPr>
              <w:delText>[5]</w:delText>
            </w:r>
            <w:r w:rsidDel="00A51CD4">
              <w:rPr>
                <w:rFonts w:cstheme="minorHAnsi"/>
              </w:rPr>
              <w:fldChar w:fldCharType="end"/>
            </w:r>
          </w:del>
          <w:customXmlDelRangeStart w:id="888" w:author="naseem begum" w:date="2018-05-25T14:06:00Z"/>
        </w:sdtContent>
      </w:sdt>
      <w:customXmlDelRangeEnd w:id="888"/>
      <w:del w:id="889" w:author="naseem begum" w:date="2018-05-25T14:06:00Z">
        <w:r w:rsidRPr="00BF1001" w:rsidDel="00A51CD4">
          <w:rPr>
            <w:rFonts w:cstheme="minorHAnsi"/>
          </w:rPr>
          <w:delText xml:space="preserve"> de reutilización de requisitos basado en patrones. Su método de estudio consistió primeramente en crear una versión preliminar de un catálogo de patrones de requisitos, así como su modelo conceptual subyacente. Para ello se basaron en las especificaciones de requisitos de sistemas de varios proyectos reales realizados por expertos</w:delText>
        </w:r>
        <w:r w:rsidRPr="00BF1001" w:rsidDel="00A51CD4">
          <w:delText xml:space="preserve"> en el campo de las TIC, en antecedentes en el campo de la ingeniería de requisitos (en particular sobre patrones de requisitos) y en el asesoramiento de algunos expertos en la materia. La primera versión del catálogo se mejoró y validó con la ayuda de ingenieros de requisitos que consideraron su aplicación en proyectos de la industria donde participaban.</w:delText>
        </w:r>
      </w:del>
    </w:p>
    <w:p w14:paraId="32A4E8C3" w14:textId="5766A413" w:rsidR="00711387" w:rsidRPr="00BF1001" w:rsidDel="00A51CD4" w:rsidRDefault="00711387">
      <w:pPr>
        <w:rPr>
          <w:del w:id="890" w:author="naseem begum" w:date="2018-05-25T14:06:00Z"/>
        </w:rPr>
        <w:pPrChange w:id="891" w:author="naseem begum" w:date="2018-05-30T18:10:00Z">
          <w:pPr>
            <w:jc w:val="both"/>
          </w:pPr>
        </w:pPrChange>
      </w:pPr>
    </w:p>
    <w:p w14:paraId="7B825CC6" w14:textId="085268EC" w:rsidR="00711387" w:rsidDel="00B563C2" w:rsidRDefault="00711387">
      <w:pPr>
        <w:rPr>
          <w:del w:id="892" w:author="naseem begum" w:date="2018-04-08T18:11:00Z"/>
        </w:rPr>
        <w:pPrChange w:id="893" w:author="naseem begum" w:date="2018-05-30T18:10:00Z">
          <w:pPr>
            <w:jc w:val="both"/>
          </w:pPr>
        </w:pPrChange>
      </w:pPr>
      <w:del w:id="894" w:author="naseem begum" w:date="2018-05-25T14:06:00Z">
        <w:r w:rsidRPr="00BF1001" w:rsidDel="00A51CD4">
          <w:delText>Para facilitar la aplicación del framework PABRE, GESSI lideró el desarrollo del sistema PABRE para la construcción, gestión y uso de patrones de requisitos. Dicho sistema se desarrolló principalmente gracias a distintos proyectos de grado y máster de la FIB.</w:delText>
        </w:r>
      </w:del>
    </w:p>
    <w:p w14:paraId="0D0E7F93" w14:textId="5C8FD4B7" w:rsidR="00B563C2" w:rsidDel="00A51CD4" w:rsidRDefault="00B563C2">
      <w:pPr>
        <w:rPr>
          <w:del w:id="895" w:author="naseem begum" w:date="2018-05-25T14:06:00Z"/>
        </w:rPr>
        <w:pPrChange w:id="896" w:author="naseem begum" w:date="2018-05-30T18:10:00Z">
          <w:pPr>
            <w:jc w:val="both"/>
          </w:pPr>
        </w:pPrChange>
      </w:pPr>
    </w:p>
    <w:p w14:paraId="29A5CA95" w14:textId="118FD79F" w:rsidR="00711387" w:rsidDel="00A51CD4" w:rsidRDefault="00711387">
      <w:pPr>
        <w:rPr>
          <w:del w:id="897" w:author="naseem begum" w:date="2018-05-25T14:06:00Z"/>
        </w:rPr>
        <w:pPrChange w:id="898" w:author="naseem begum" w:date="2018-05-30T18:10:00Z">
          <w:pPr>
            <w:jc w:val="both"/>
          </w:pPr>
        </w:pPrChange>
      </w:pPr>
      <w:del w:id="899" w:author="naseem begum" w:date="2018-05-25T14:06:00Z">
        <w:r w:rsidDel="00A51CD4">
          <w:delText xml:space="preserve">Actualmente el sistema PABRE (ver </w:delText>
        </w:r>
        <w:r w:rsidDel="00A51CD4">
          <w:fldChar w:fldCharType="begin"/>
        </w:r>
        <w:r w:rsidDel="00A51CD4">
          <w:delInstrText xml:space="preserve"> REF _Ref508022463 \h </w:delInstrText>
        </w:r>
      </w:del>
      <w:r w:rsidR="009E08F6">
        <w:instrText xml:space="preserve"> \* MERGEFORMAT </w:instrText>
      </w:r>
      <w:del w:id="900" w:author="naseem begum" w:date="2018-05-25T14:06:00Z">
        <w:r w:rsidDel="00A51CD4">
          <w:fldChar w:fldCharType="separate"/>
        </w:r>
        <w:r w:rsidR="000A0B83" w:rsidDel="00A51CD4">
          <w:delText xml:space="preserve">Figura </w:delText>
        </w:r>
        <w:r w:rsidR="000A0B83" w:rsidDel="00A51CD4">
          <w:rPr>
            <w:noProof/>
          </w:rPr>
          <w:delText>1</w:delText>
        </w:r>
        <w:r w:rsidR="000A0B83" w:rsidDel="00A51CD4">
          <w:delText>: Sistema PABRE</w:delText>
        </w:r>
        <w:r w:rsidDel="00A51CD4">
          <w:fldChar w:fldCharType="end"/>
        </w:r>
        <w:r w:rsidDel="00A51CD4">
          <w:delText>), está formado por las siguientes herramientas o subsistemas:</w:delText>
        </w:r>
      </w:del>
    </w:p>
    <w:p w14:paraId="5859766B" w14:textId="5E5E8B1B" w:rsidR="00711387" w:rsidDel="00B563C2" w:rsidRDefault="00711387">
      <w:pPr>
        <w:rPr>
          <w:del w:id="901" w:author="naseem begum" w:date="2018-04-08T18:11:00Z"/>
          <w:rFonts w:cstheme="minorHAnsi"/>
        </w:rPr>
        <w:pPrChange w:id="902" w:author="naseem begum" w:date="2018-05-30T18:10:00Z">
          <w:pPr>
            <w:pStyle w:val="Prrafodelista"/>
            <w:autoSpaceDE w:val="0"/>
            <w:autoSpaceDN w:val="0"/>
            <w:adjustRightInd w:val="0"/>
            <w:spacing w:after="0" w:line="240" w:lineRule="auto"/>
            <w:jc w:val="both"/>
          </w:pPr>
        </w:pPrChange>
      </w:pPr>
      <w:commentRangeStart w:id="903"/>
      <w:del w:id="904" w:author="naseem begum" w:date="2018-05-25T14:06:00Z">
        <w:r w:rsidRPr="00BF1001" w:rsidDel="00A51CD4">
          <w:rPr>
            <w:rFonts w:cstheme="minorHAnsi"/>
          </w:rPr>
          <w:delText>PABRE-Man: Aplicación que permite acceder y modificar el catálogo de patrones de</w:delText>
        </w:r>
        <w:r w:rsidDel="00A51CD4">
          <w:rPr>
            <w:rFonts w:cstheme="minorHAnsi"/>
          </w:rPr>
          <w:delText xml:space="preserve"> </w:delText>
        </w:r>
        <w:r w:rsidRPr="00F47A63" w:rsidDel="00A51CD4">
          <w:rPr>
            <w:rFonts w:cstheme="minorHAnsi"/>
          </w:rPr>
          <w:delText>requisitos,</w:delText>
        </w:r>
        <w:r w:rsidRPr="00BF1001" w:rsidDel="00A51CD4">
          <w:rPr>
            <w:rFonts w:cstheme="minorHAnsi"/>
          </w:rPr>
          <w:delText xml:space="preserve"> así como obtener estadísticas sobre el uso de estos.</w:delText>
        </w:r>
      </w:del>
    </w:p>
    <w:p w14:paraId="7B20BADD" w14:textId="6C0B8098" w:rsidR="00711387" w:rsidRPr="00B563C2" w:rsidDel="00A51CD4" w:rsidRDefault="00711387">
      <w:pPr>
        <w:rPr>
          <w:del w:id="905" w:author="naseem begum" w:date="2018-05-25T14:06:00Z"/>
          <w:rFonts w:cstheme="minorHAnsi"/>
          <w:rPrChange w:id="906" w:author="naseem begum" w:date="2018-04-08T18:11:00Z">
            <w:rPr>
              <w:del w:id="907" w:author="naseem begum" w:date="2018-05-25T14:06:00Z"/>
            </w:rPr>
          </w:rPrChange>
        </w:rPr>
        <w:pPrChange w:id="908" w:author="naseem begum" w:date="2018-05-30T18:10:00Z">
          <w:pPr>
            <w:pStyle w:val="Prrafodelista"/>
            <w:autoSpaceDE w:val="0"/>
            <w:autoSpaceDN w:val="0"/>
            <w:adjustRightInd w:val="0"/>
            <w:spacing w:after="0" w:line="240" w:lineRule="auto"/>
            <w:jc w:val="both"/>
          </w:pPr>
        </w:pPrChange>
      </w:pPr>
    </w:p>
    <w:p w14:paraId="31ADA1E1" w14:textId="47D94E20" w:rsidR="00711387" w:rsidRPr="000D393E" w:rsidDel="00A51CD4" w:rsidRDefault="00711387">
      <w:pPr>
        <w:rPr>
          <w:del w:id="909" w:author="naseem begum" w:date="2018-05-25T14:06:00Z"/>
          <w:rFonts w:cstheme="minorHAnsi"/>
        </w:rPr>
        <w:pPrChange w:id="910" w:author="naseem begum" w:date="2018-05-30T18:10:00Z">
          <w:pPr>
            <w:pStyle w:val="Prrafodelista"/>
            <w:numPr>
              <w:numId w:val="24"/>
            </w:numPr>
            <w:autoSpaceDE w:val="0"/>
            <w:autoSpaceDN w:val="0"/>
            <w:adjustRightInd w:val="0"/>
            <w:spacing w:after="0" w:line="240" w:lineRule="auto"/>
            <w:ind w:hanging="360"/>
            <w:jc w:val="both"/>
          </w:pPr>
        </w:pPrChange>
      </w:pPr>
      <w:del w:id="911" w:author="naseem begum" w:date="2018-05-25T14:06:00Z">
        <w:r w:rsidRPr="00BF1001" w:rsidDel="00A51CD4">
          <w:rPr>
            <w:rFonts w:cstheme="minorHAnsi"/>
          </w:rPr>
          <w:delText>PABRE-Proj: Aplicación que permite acceder al catálogo de patrones de requisitos,</w:delText>
        </w:r>
        <w:r w:rsidRPr="00F47A63" w:rsidDel="00A51CD4">
          <w:rPr>
            <w:rFonts w:cstheme="minorHAnsi"/>
          </w:rPr>
          <w:delText xml:space="preserve"> </w:delText>
        </w:r>
        <w:r w:rsidRPr="00BF1001" w:rsidDel="00A51CD4">
          <w:rPr>
            <w:rFonts w:cstheme="minorHAnsi"/>
          </w:rPr>
          <w:delText>definir y gestionar los requisitos de un proyecto de desarrollo de software en</w:delText>
        </w:r>
        <w:r w:rsidRPr="00F47A63" w:rsidDel="00A51CD4">
          <w:rPr>
            <w:rFonts w:cstheme="minorHAnsi"/>
          </w:rPr>
          <w:delText xml:space="preserve"> </w:delText>
        </w:r>
        <w:r w:rsidRPr="00BF1001" w:rsidDel="00A51CD4">
          <w:rPr>
            <w:rFonts w:cstheme="minorHAnsi"/>
          </w:rPr>
          <w:delText>particular y producir documentación sobre la especificación de requisitos de un</w:delText>
        </w:r>
        <w:r w:rsidDel="00A51CD4">
          <w:rPr>
            <w:rFonts w:cstheme="minorHAnsi"/>
          </w:rPr>
          <w:delText xml:space="preserve"> </w:delText>
        </w:r>
        <w:r w:rsidRPr="00BF1001" w:rsidDel="00A51CD4">
          <w:rPr>
            <w:rFonts w:cstheme="minorHAnsi"/>
          </w:rPr>
          <w:delText>proyecto.</w:delText>
        </w:r>
      </w:del>
    </w:p>
    <w:p w14:paraId="6D27F64C" w14:textId="769708F3" w:rsidR="00711387" w:rsidRPr="00B563C2" w:rsidDel="00A51CD4" w:rsidRDefault="00711387">
      <w:pPr>
        <w:rPr>
          <w:del w:id="912" w:author="naseem begum" w:date="2018-05-25T14:06:00Z"/>
          <w:rFonts w:cstheme="minorHAnsi"/>
          <w:rPrChange w:id="913" w:author="naseem begum" w:date="2018-04-08T18:11:00Z">
            <w:rPr>
              <w:del w:id="914" w:author="naseem begum" w:date="2018-05-25T14:06:00Z"/>
            </w:rPr>
          </w:rPrChange>
        </w:rPr>
        <w:pPrChange w:id="915" w:author="naseem begum" w:date="2018-05-30T18:10:00Z">
          <w:pPr>
            <w:pStyle w:val="Prrafodelista"/>
            <w:autoSpaceDE w:val="0"/>
            <w:autoSpaceDN w:val="0"/>
            <w:adjustRightInd w:val="0"/>
            <w:spacing w:after="0" w:line="240" w:lineRule="auto"/>
            <w:jc w:val="both"/>
          </w:pPr>
        </w:pPrChange>
      </w:pPr>
    </w:p>
    <w:p w14:paraId="3120BF57" w14:textId="6E33A4F1" w:rsidR="00711387" w:rsidDel="00A51CD4" w:rsidRDefault="00711387">
      <w:pPr>
        <w:rPr>
          <w:del w:id="916" w:author="naseem begum" w:date="2018-05-25T14:06:00Z"/>
          <w:rFonts w:cstheme="minorHAnsi"/>
        </w:rPr>
        <w:pPrChange w:id="917" w:author="naseem begum" w:date="2018-05-30T18:10:00Z">
          <w:pPr>
            <w:pStyle w:val="Prrafodelista"/>
            <w:numPr>
              <w:numId w:val="24"/>
            </w:numPr>
            <w:autoSpaceDE w:val="0"/>
            <w:autoSpaceDN w:val="0"/>
            <w:adjustRightInd w:val="0"/>
            <w:spacing w:after="0" w:line="240" w:lineRule="auto"/>
            <w:ind w:hanging="360"/>
            <w:jc w:val="both"/>
          </w:pPr>
        </w:pPrChange>
      </w:pPr>
      <w:del w:id="918" w:author="naseem begum" w:date="2018-05-25T14:06:00Z">
        <w:r w:rsidRPr="00BF1001" w:rsidDel="00A51CD4">
          <w:rPr>
            <w:rFonts w:cstheme="minorHAnsi"/>
          </w:rPr>
          <w:delText>PABRE-RW: Aplicación web que mediante la invocación de los métodos</w:delText>
        </w:r>
        <w:r w:rsidRPr="00F47A63" w:rsidDel="00A51CD4">
          <w:rPr>
            <w:rFonts w:cstheme="minorHAnsi"/>
          </w:rPr>
          <w:delText xml:space="preserve"> </w:delText>
        </w:r>
        <w:r w:rsidRPr="00BF1001" w:rsidDel="00A51CD4">
          <w:rPr>
            <w:rFonts w:cstheme="minorHAnsi"/>
          </w:rPr>
          <w:delText>proporcionados por los servicios web PABRE-WS permite acceder y usar el catálogo</w:delText>
        </w:r>
        <w:r w:rsidRPr="00F47A63" w:rsidDel="00A51CD4">
          <w:rPr>
            <w:rFonts w:cstheme="minorHAnsi"/>
          </w:rPr>
          <w:delText xml:space="preserve"> </w:delText>
        </w:r>
        <w:r w:rsidRPr="00BF1001" w:rsidDel="00A51CD4">
          <w:rPr>
            <w:rFonts w:cstheme="minorHAnsi"/>
          </w:rPr>
          <w:delText>de patrones de requisitos dentro de un editor que proporciona la funcionalidad de</w:delText>
        </w:r>
        <w:r w:rsidDel="00A51CD4">
          <w:rPr>
            <w:rFonts w:cstheme="minorHAnsi"/>
          </w:rPr>
          <w:delText xml:space="preserve"> </w:delText>
        </w:r>
        <w:r w:rsidRPr="00BF1001" w:rsidDel="00A51CD4">
          <w:rPr>
            <w:rFonts w:cstheme="minorHAnsi"/>
          </w:rPr>
          <w:delText>definir requisitos de un proyecto de desarrollo de software.</w:delText>
        </w:r>
      </w:del>
    </w:p>
    <w:p w14:paraId="50593EA7" w14:textId="4E4B9821" w:rsidR="00711387" w:rsidRPr="00BF1001" w:rsidDel="00A51CD4" w:rsidRDefault="00711387">
      <w:pPr>
        <w:rPr>
          <w:del w:id="919" w:author="naseem begum" w:date="2018-05-25T14:06:00Z"/>
          <w:rFonts w:cstheme="minorHAnsi"/>
        </w:rPr>
        <w:pPrChange w:id="920" w:author="naseem begum" w:date="2018-05-30T18:10:00Z">
          <w:pPr>
            <w:pStyle w:val="Prrafodelista"/>
            <w:autoSpaceDE w:val="0"/>
            <w:autoSpaceDN w:val="0"/>
            <w:adjustRightInd w:val="0"/>
            <w:spacing w:after="0" w:line="240" w:lineRule="auto"/>
            <w:jc w:val="both"/>
          </w:pPr>
        </w:pPrChange>
      </w:pPr>
    </w:p>
    <w:p w14:paraId="0AC5628A" w14:textId="12782210" w:rsidR="00711387" w:rsidRPr="00BF1001" w:rsidDel="00A51CD4" w:rsidRDefault="00711387">
      <w:pPr>
        <w:rPr>
          <w:del w:id="921" w:author="naseem begum" w:date="2018-05-25T14:06:00Z"/>
          <w:rFonts w:asciiTheme="majorHAnsi" w:eastAsiaTheme="majorEastAsia" w:hAnsiTheme="majorHAnsi" w:cstheme="majorBidi"/>
          <w:sz w:val="26"/>
          <w:szCs w:val="26"/>
        </w:rPr>
        <w:pPrChange w:id="922" w:author="naseem begum" w:date="2018-05-30T18:10:00Z">
          <w:pPr>
            <w:pStyle w:val="Prrafodelista"/>
            <w:numPr>
              <w:numId w:val="24"/>
            </w:numPr>
            <w:autoSpaceDE w:val="0"/>
            <w:autoSpaceDN w:val="0"/>
            <w:adjustRightInd w:val="0"/>
            <w:spacing w:after="160" w:line="240" w:lineRule="auto"/>
            <w:ind w:hanging="360"/>
            <w:jc w:val="both"/>
          </w:pPr>
        </w:pPrChange>
      </w:pPr>
      <w:del w:id="923" w:author="naseem begum" w:date="2018-05-25T14:06:00Z">
        <w:r w:rsidRPr="00BF1001" w:rsidDel="00A51CD4">
          <w:rPr>
            <w:rFonts w:cstheme="minorHAnsi"/>
          </w:rPr>
          <w:delText>PABRE-WS: Servicios web basados en una API REST que permite acceder al</w:delText>
        </w:r>
        <w:r w:rsidRPr="00F47A63" w:rsidDel="00A51CD4">
          <w:rPr>
            <w:rFonts w:cstheme="minorHAnsi"/>
          </w:rPr>
          <w:delText xml:space="preserve"> </w:delText>
        </w:r>
        <w:r w:rsidRPr="00BF1001" w:rsidDel="00A51CD4">
          <w:rPr>
            <w:rFonts w:cstheme="minorHAnsi"/>
          </w:rPr>
          <w:delText>catálo</w:delText>
        </w:r>
        <w:r w:rsidDel="00A51CD4">
          <w:rPr>
            <w:rFonts w:cstheme="minorHAnsi"/>
          </w:rPr>
          <w:delText>go de patrones. Una API REST</w:delText>
        </w:r>
      </w:del>
      <w:customXmlDelRangeStart w:id="924" w:author="naseem begum" w:date="2018-05-25T14:06:00Z"/>
      <w:sdt>
        <w:sdtPr>
          <w:rPr>
            <w:rFonts w:cstheme="minorHAnsi"/>
          </w:rPr>
          <w:id w:val="811446573"/>
          <w:citation/>
        </w:sdtPr>
        <w:sdtContent>
          <w:customXmlDelRangeEnd w:id="924"/>
          <w:del w:id="925" w:author="naseem begum" w:date="2018-05-25T14:06:00Z">
            <w:r w:rsidDel="00A51CD4">
              <w:rPr>
                <w:rFonts w:cstheme="minorHAnsi"/>
              </w:rPr>
              <w:fldChar w:fldCharType="begin"/>
            </w:r>
            <w:r w:rsidDel="00A51CD4">
              <w:rPr>
                <w:rFonts w:cstheme="minorHAnsi"/>
              </w:rPr>
              <w:delInstrText xml:space="preserve"> CITATION Mar \l 3082 </w:delInstrText>
            </w:r>
            <w:r w:rsidDel="00A51CD4">
              <w:rPr>
                <w:rFonts w:cstheme="minorHAnsi"/>
              </w:rPr>
              <w:fldChar w:fldCharType="separate"/>
            </w:r>
            <w:r w:rsidR="00934028" w:rsidDel="00A51CD4">
              <w:rPr>
                <w:rFonts w:cstheme="minorHAnsi"/>
                <w:noProof/>
              </w:rPr>
              <w:delText xml:space="preserve"> </w:delText>
            </w:r>
            <w:r w:rsidR="00934028" w:rsidRPr="00934028" w:rsidDel="00A51CD4">
              <w:rPr>
                <w:rFonts w:cstheme="minorHAnsi"/>
                <w:noProof/>
              </w:rPr>
              <w:delText>[10]</w:delText>
            </w:r>
            <w:r w:rsidDel="00A51CD4">
              <w:rPr>
                <w:rFonts w:cstheme="minorHAnsi"/>
              </w:rPr>
              <w:fldChar w:fldCharType="end"/>
            </w:r>
          </w:del>
          <w:customXmlDelRangeStart w:id="926" w:author="naseem begum" w:date="2018-05-25T14:06:00Z"/>
        </w:sdtContent>
      </w:sdt>
      <w:customXmlDelRangeEnd w:id="926"/>
      <w:del w:id="927" w:author="naseem begum" w:date="2018-05-25T14:06:00Z">
        <w:r w:rsidRPr="00BF1001" w:rsidDel="00A51CD4">
          <w:rPr>
            <w:rFonts w:cstheme="minorHAnsi"/>
          </w:rPr>
          <w:delText xml:space="preserve"> es un conjunto de métodos que permite</w:delText>
        </w:r>
        <w:r w:rsidRPr="00F47A63" w:rsidDel="00A51CD4">
          <w:rPr>
            <w:rFonts w:cstheme="minorHAnsi"/>
          </w:rPr>
          <w:delText xml:space="preserve"> </w:delText>
        </w:r>
        <w:r w:rsidRPr="00BF1001" w:rsidDel="00A51CD4">
          <w:rPr>
            <w:rFonts w:cstheme="minorHAnsi"/>
          </w:rPr>
          <w:delText>mediante el protocolo HTTP de transmisión de información vía web consultar,</w:delText>
        </w:r>
        <w:r w:rsidRPr="00F47A63" w:rsidDel="00A51CD4">
          <w:rPr>
            <w:rFonts w:cstheme="minorHAnsi"/>
          </w:rPr>
          <w:delText xml:space="preserve"> </w:delText>
        </w:r>
        <w:r w:rsidRPr="00BF1001" w:rsidDel="00A51CD4">
          <w:rPr>
            <w:rFonts w:cstheme="minorHAnsi"/>
          </w:rPr>
          <w:delText>modificar, actualizar y eliminar datos. En este caso, tales datos son los patrones de</w:delText>
        </w:r>
        <w:r w:rsidRPr="00F47A63" w:rsidDel="00A51CD4">
          <w:rPr>
            <w:rFonts w:cstheme="minorHAnsi"/>
          </w:rPr>
          <w:delText xml:space="preserve"> </w:delText>
        </w:r>
        <w:r w:rsidRPr="00BF1001" w:rsidDel="00A51CD4">
          <w:rPr>
            <w:rFonts w:cstheme="minorHAnsi"/>
          </w:rPr>
          <w:delText>requisitos contenidos en el catálo</w:delText>
        </w:r>
        <w:r w:rsidDel="00A51CD4">
          <w:rPr>
            <w:rFonts w:cstheme="minorHAnsi"/>
          </w:rPr>
          <w:delText>go.</w:delText>
        </w:r>
        <w:r w:rsidDel="00A51CD4">
          <w:delText xml:space="preserve"> </w:delText>
        </w:r>
        <w:commentRangeEnd w:id="903"/>
        <w:r w:rsidR="002C0DAF" w:rsidDel="00A51CD4">
          <w:rPr>
            <w:rStyle w:val="Refdecomentario"/>
          </w:rPr>
          <w:commentReference w:id="903"/>
        </w:r>
      </w:del>
    </w:p>
    <w:p w14:paraId="516201C0" w14:textId="3F2F131A" w:rsidR="00711387" w:rsidDel="00A51CD4" w:rsidRDefault="00711387">
      <w:pPr>
        <w:rPr>
          <w:del w:id="928" w:author="naseem begum" w:date="2018-05-25T14:06:00Z"/>
        </w:rPr>
        <w:pPrChange w:id="929" w:author="naseem begum" w:date="2018-05-30T18:10:00Z">
          <w:pPr>
            <w:pStyle w:val="Prrafodelista"/>
            <w:keepNext/>
            <w:autoSpaceDE w:val="0"/>
            <w:autoSpaceDN w:val="0"/>
            <w:adjustRightInd w:val="0"/>
            <w:spacing w:after="160" w:line="240" w:lineRule="auto"/>
            <w:jc w:val="both"/>
          </w:pPr>
        </w:pPrChange>
      </w:pPr>
      <w:del w:id="930" w:author="naseem begum" w:date="2018-05-25T14:06:00Z">
        <w:r w:rsidDel="00A51CD4">
          <w:rPr>
            <w:rFonts w:asciiTheme="majorHAnsi" w:eastAsiaTheme="majorEastAsia" w:hAnsiTheme="majorHAnsi" w:cstheme="majorBidi"/>
            <w:noProof/>
            <w:sz w:val="26"/>
            <w:szCs w:val="26"/>
            <w:lang w:eastAsia="es-ES"/>
          </w:rPr>
          <w:drawing>
            <wp:inline distT="0" distB="0" distL="0" distR="0" wp14:anchorId="4EFE0866" wp14:editId="41FEF78F">
              <wp:extent cx="5128260" cy="37400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stema2016.jpg"/>
                      <pic:cNvPicPr/>
                    </pic:nvPicPr>
                    <pic:blipFill>
                      <a:blip r:embed="rId31">
                        <a:extLst>
                          <a:ext uri="{28A0092B-C50C-407E-A947-70E740481C1C}">
                            <a14:useLocalDpi xmlns:a14="http://schemas.microsoft.com/office/drawing/2010/main" val="0"/>
                          </a:ext>
                        </a:extLst>
                      </a:blip>
                      <a:stretch>
                        <a:fillRect/>
                      </a:stretch>
                    </pic:blipFill>
                    <pic:spPr>
                      <a:xfrm>
                        <a:off x="0" y="0"/>
                        <a:ext cx="5150074" cy="3755969"/>
                      </a:xfrm>
                      <a:prstGeom prst="rect">
                        <a:avLst/>
                      </a:prstGeom>
                    </pic:spPr>
                  </pic:pic>
                </a:graphicData>
              </a:graphic>
            </wp:inline>
          </w:drawing>
        </w:r>
      </w:del>
    </w:p>
    <w:p w14:paraId="37EA16BD" w14:textId="2BA71126" w:rsidR="00711387" w:rsidRPr="000D393E" w:rsidDel="00A51CD4" w:rsidRDefault="00711387">
      <w:pPr>
        <w:rPr>
          <w:del w:id="931" w:author="naseem begum" w:date="2018-05-25T14:06:00Z"/>
          <w:rFonts w:asciiTheme="majorHAnsi" w:eastAsiaTheme="majorEastAsia" w:hAnsiTheme="majorHAnsi" w:cstheme="majorBidi"/>
          <w:sz w:val="26"/>
          <w:szCs w:val="26"/>
        </w:rPr>
        <w:pPrChange w:id="932" w:author="naseem begum" w:date="2018-05-30T18:10:00Z">
          <w:pPr>
            <w:pStyle w:val="Descripcin"/>
            <w:jc w:val="center"/>
          </w:pPr>
        </w:pPrChange>
      </w:pPr>
      <w:bookmarkStart w:id="933" w:name="_Ref508022463"/>
      <w:del w:id="934" w:author="naseem begum" w:date="2018-05-25T14:06:00Z">
        <w:r w:rsidDel="00A51CD4">
          <w:delText xml:space="preserve">Figura </w:delText>
        </w:r>
        <w:r w:rsidR="00F70176" w:rsidDel="00A51CD4">
          <w:rPr>
            <w:i/>
            <w:iCs/>
            <w:color w:val="44546A" w:themeColor="text2"/>
            <w:sz w:val="18"/>
            <w:szCs w:val="18"/>
          </w:rPr>
          <w:fldChar w:fldCharType="begin"/>
        </w:r>
        <w:r w:rsidR="00F70176" w:rsidDel="00A51CD4">
          <w:delInstrText xml:space="preserve"> SEQ Ilustración \* ARABIC </w:delInstrText>
        </w:r>
        <w:r w:rsidR="00F70176" w:rsidDel="00A51CD4">
          <w:rPr>
            <w:i/>
            <w:iCs/>
            <w:color w:val="44546A" w:themeColor="text2"/>
            <w:sz w:val="18"/>
            <w:szCs w:val="18"/>
          </w:rPr>
          <w:fldChar w:fldCharType="separate"/>
        </w:r>
      </w:del>
      <w:del w:id="935" w:author="naseem begum" w:date="2018-05-25T13:19:00Z">
        <w:r w:rsidR="000A0B83" w:rsidDel="009513F9">
          <w:rPr>
            <w:noProof/>
          </w:rPr>
          <w:delText>1</w:delText>
        </w:r>
      </w:del>
      <w:del w:id="936" w:author="naseem begum" w:date="2018-05-25T14:06:00Z">
        <w:r w:rsidR="00F70176" w:rsidDel="00A51CD4">
          <w:rPr>
            <w:i/>
            <w:iCs/>
            <w:noProof/>
            <w:color w:val="44546A" w:themeColor="text2"/>
            <w:sz w:val="18"/>
            <w:szCs w:val="18"/>
          </w:rPr>
          <w:fldChar w:fldCharType="end"/>
        </w:r>
        <w:r w:rsidDel="00A51CD4">
          <w:delText>: Sistema PABRE</w:delText>
        </w:r>
        <w:bookmarkEnd w:id="933"/>
      </w:del>
    </w:p>
    <w:p w14:paraId="2A773165" w14:textId="1F2DFD42" w:rsidR="00711387" w:rsidDel="00A51CD4" w:rsidRDefault="00711387">
      <w:pPr>
        <w:rPr>
          <w:del w:id="937" w:author="naseem begum" w:date="2018-05-25T14:06:00Z"/>
        </w:rPr>
        <w:pPrChange w:id="938" w:author="naseem begum" w:date="2018-05-30T18:10:00Z">
          <w:pPr>
            <w:spacing w:after="160"/>
          </w:pPr>
        </w:pPrChange>
      </w:pPr>
      <w:del w:id="939" w:author="naseem begum" w:date="2018-05-25T14:06:00Z">
        <w:r w:rsidDel="00A51CD4">
          <w:tab/>
        </w:r>
      </w:del>
    </w:p>
    <w:p w14:paraId="39AEB646" w14:textId="425989D2" w:rsidR="00711387" w:rsidDel="00A51CD4" w:rsidRDefault="00711387">
      <w:pPr>
        <w:rPr>
          <w:del w:id="940" w:author="naseem begum" w:date="2018-05-25T14:06:00Z"/>
        </w:rPr>
        <w:pPrChange w:id="941" w:author="naseem begum" w:date="2018-05-30T18:10:00Z">
          <w:pPr>
            <w:spacing w:after="160"/>
          </w:pPr>
        </w:pPrChange>
      </w:pPr>
      <w:del w:id="942" w:author="naseem begum" w:date="2018-05-25T14:06:00Z">
        <w:r w:rsidDel="00A51CD4">
          <w:br w:type="page"/>
        </w:r>
      </w:del>
    </w:p>
    <w:p w14:paraId="7E937950" w14:textId="000903A7" w:rsidR="00711387" w:rsidDel="00A51CD4" w:rsidRDefault="00711387">
      <w:pPr>
        <w:rPr>
          <w:del w:id="943" w:author="naseem begum" w:date="2018-05-25T14:06:00Z"/>
        </w:rPr>
      </w:pPr>
    </w:p>
    <w:p w14:paraId="7AA1E2C0" w14:textId="59773DA4" w:rsidR="00711387" w:rsidRPr="00224523" w:rsidDel="00A51CD4" w:rsidRDefault="00711387">
      <w:pPr>
        <w:rPr>
          <w:del w:id="944" w:author="naseem begum" w:date="2018-05-25T14:06:00Z"/>
        </w:rPr>
        <w:pPrChange w:id="945" w:author="naseem begum" w:date="2018-05-30T18:10:00Z">
          <w:pPr>
            <w:pStyle w:val="Ttulo2"/>
            <w:numPr>
              <w:ilvl w:val="1"/>
              <w:numId w:val="2"/>
            </w:numPr>
          </w:pPr>
        </w:pPrChange>
      </w:pPr>
      <w:bookmarkStart w:id="946" w:name="_Toc508030540"/>
      <w:bookmarkStart w:id="947" w:name="_Toc508052178"/>
      <w:del w:id="948" w:author="naseem begum" w:date="2018-05-25T14:06:00Z">
        <w:r w:rsidRPr="00224523" w:rsidDel="00A51CD4">
          <w:delText>Estudio del Mercado</w:delText>
        </w:r>
        <w:bookmarkEnd w:id="946"/>
        <w:bookmarkEnd w:id="947"/>
      </w:del>
    </w:p>
    <w:p w14:paraId="2F84E726" w14:textId="764F698D" w:rsidR="00711387" w:rsidRPr="005C4D42" w:rsidDel="00A51CD4" w:rsidRDefault="00711387">
      <w:pPr>
        <w:rPr>
          <w:del w:id="949" w:author="naseem begum" w:date="2018-05-25T14:06:00Z"/>
        </w:rPr>
        <w:pPrChange w:id="950" w:author="naseem begum" w:date="2018-05-30T18:10:00Z">
          <w:pPr>
            <w:jc w:val="both"/>
          </w:pPr>
        </w:pPrChange>
      </w:pPr>
      <w:del w:id="951" w:author="naseem begum" w:date="2018-05-25T14:06:00Z">
        <w:r w:rsidRPr="005C4D42" w:rsidDel="00A51CD4">
          <w:delText xml:space="preserve">El estudio de mercado se puede hacer desde 2 puntos de vistas, herramientas comerciales y herramientas que no están en el mercado, pero que han sido propuestas por grupos de investigación y que por el momento no son usadas a nivel comercial. En este estudio de mercado se buscan alternativas a las herramientas que actualmente proporciona el sistema PABRE. Es decir, se buscan herramientas de gestión de requisitos que permitan definir y usar patrones de requisitos para la </w:delText>
        </w:r>
        <w:r w:rsidR="00FA29E3" w:rsidDel="00A51CD4">
          <w:delText>especificación</w:delText>
        </w:r>
        <w:r w:rsidR="00FA29E3" w:rsidRPr="005C4D42" w:rsidDel="00A51CD4">
          <w:delText xml:space="preserve"> </w:delText>
        </w:r>
        <w:r w:rsidRPr="005C4D42" w:rsidDel="00A51CD4">
          <w:delText xml:space="preserve">de requisitos, que sean accesibles por parte de aplicaciones cliente mediante servicios web. </w:delText>
        </w:r>
      </w:del>
    </w:p>
    <w:p w14:paraId="18A458FA" w14:textId="329566B7" w:rsidR="00711387" w:rsidRPr="005C4D42" w:rsidDel="00A51CD4" w:rsidRDefault="00711387">
      <w:pPr>
        <w:rPr>
          <w:del w:id="952" w:author="naseem begum" w:date="2018-05-25T14:06:00Z"/>
        </w:rPr>
        <w:pPrChange w:id="953" w:author="naseem begum" w:date="2018-05-30T18:10:00Z">
          <w:pPr>
            <w:jc w:val="both"/>
          </w:pPr>
        </w:pPrChange>
      </w:pPr>
      <w:del w:id="954" w:author="naseem begum" w:date="2018-05-25T14:06:00Z">
        <w:r w:rsidRPr="005C4D42" w:rsidDel="00A51CD4">
          <w:delText>En cuanto a herramientas propuestas por grupos de investigación se puede decir que, según la tesis de Cristina Palomares</w:delText>
        </w:r>
      </w:del>
      <w:customXmlDelRangeStart w:id="955" w:author="naseem begum" w:date="2018-05-25T14:06:00Z"/>
      <w:sdt>
        <w:sdtPr>
          <w:id w:val="-1774160682"/>
          <w:citation/>
        </w:sdtPr>
        <w:sdtContent>
          <w:customXmlDelRangeEnd w:id="955"/>
          <w:del w:id="956" w:author="naseem begum" w:date="2018-05-25T14:06:00Z">
            <w:r w:rsidDel="00A51CD4">
              <w:fldChar w:fldCharType="begin"/>
            </w:r>
            <w:r w:rsidDel="00A51CD4">
              <w:delInstrText xml:space="preserve"> CITATION Cri \l 3082 </w:delInstrText>
            </w:r>
            <w:r w:rsidDel="00A51CD4">
              <w:fldChar w:fldCharType="separate"/>
            </w:r>
            <w:r w:rsidR="00934028" w:rsidDel="00A51CD4">
              <w:rPr>
                <w:noProof/>
              </w:rPr>
              <w:delText xml:space="preserve"> </w:delText>
            </w:r>
            <w:r w:rsidR="00934028" w:rsidRPr="00934028" w:rsidDel="00A51CD4">
              <w:rPr>
                <w:noProof/>
              </w:rPr>
              <w:delText>[7]</w:delText>
            </w:r>
            <w:r w:rsidDel="00A51CD4">
              <w:fldChar w:fldCharType="end"/>
            </w:r>
          </w:del>
          <w:customXmlDelRangeStart w:id="957" w:author="naseem begum" w:date="2018-05-25T14:06:00Z"/>
        </w:sdtContent>
      </w:sdt>
      <w:customXmlDelRangeEnd w:id="957"/>
      <w:del w:id="958" w:author="naseem begum" w:date="2018-05-25T14:06:00Z">
        <w:r w:rsidRPr="005C4D42" w:rsidDel="00A51CD4">
          <w:delText xml:space="preserve"> donde realizó un estudio sistemático de las propuestas existentes, existen múltiples propuestas de uso de patrones de requisitos, pero ninguna de ellas incluye un framework tan completo como PABRE. Por otra parte, las herramientas que dan soporte a las propuestas existentes tampoco servirían para ser adaptadas para gestionar patrones del nivel de complejidad propuesto por PABRE. </w:delText>
        </w:r>
      </w:del>
    </w:p>
    <w:p w14:paraId="73F61CD3" w14:textId="61623E6E" w:rsidR="00711387" w:rsidRPr="005C4D42" w:rsidDel="00A51CD4" w:rsidRDefault="00711387">
      <w:pPr>
        <w:rPr>
          <w:del w:id="959" w:author="naseem begum" w:date="2018-05-25T14:06:00Z"/>
        </w:rPr>
        <w:pPrChange w:id="960" w:author="naseem begum" w:date="2018-05-30T18:10:00Z">
          <w:pPr>
            <w:jc w:val="both"/>
          </w:pPr>
        </w:pPrChange>
      </w:pPr>
      <w:del w:id="961" w:author="naseem begum" w:date="2018-05-25T14:06:00Z">
        <w:r w:rsidRPr="005C4D42" w:rsidDel="00A51CD4">
          <w:delText>En cuanto a herramientas comerciales, hay más de 100 herramientas de gestión de requisitos actualmente en el mercado. Para hacer un estudio de mercado completo se debería estudiar todas ellas para ver si disponen de la posibilidad de definir y usar patrones de requisitos. Al no poder analizar todas ellas, el estudio se realizó sobre 8 herramientas clasificadas como las más usadas actualmente según los siguientes estudios:</w:delText>
        </w:r>
      </w:del>
    </w:p>
    <w:p w14:paraId="43BCB8B9" w14:textId="36F43F02" w:rsidR="00711387" w:rsidRPr="005C4D42" w:rsidDel="00A51CD4" w:rsidRDefault="00711387">
      <w:pPr>
        <w:rPr>
          <w:del w:id="962" w:author="naseem begum" w:date="2018-05-25T14:06:00Z"/>
          <w:lang w:val="en-GB"/>
        </w:rPr>
        <w:pPrChange w:id="963" w:author="naseem begum" w:date="2018-05-30T18:10:00Z">
          <w:pPr>
            <w:pStyle w:val="Prrafodelista"/>
            <w:numPr>
              <w:numId w:val="21"/>
            </w:numPr>
            <w:ind w:left="1080" w:hanging="360"/>
          </w:pPr>
        </w:pPrChange>
      </w:pPr>
      <w:del w:id="964" w:author="naseem begum" w:date="2018-05-25T14:06:00Z">
        <w:r w:rsidRPr="005C4D42" w:rsidDel="00A51CD4">
          <w:rPr>
            <w:lang w:val="en-GB"/>
          </w:rPr>
          <w:delText xml:space="preserve">List of Requirements Management Tools </w:delText>
        </w:r>
      </w:del>
      <w:customXmlDelRangeStart w:id="965" w:author="naseem begum" w:date="2018-05-25T14:06:00Z"/>
      <w:sdt>
        <w:sdtPr>
          <w:rPr>
            <w:lang w:val="en-GB"/>
          </w:rPr>
          <w:id w:val="739214958"/>
          <w:citation/>
        </w:sdtPr>
        <w:sdtContent>
          <w:customXmlDelRangeEnd w:id="965"/>
          <w:del w:id="966" w:author="naseem begum" w:date="2018-05-25T14:06:00Z">
            <w:r w:rsidDel="00A51CD4">
              <w:rPr>
                <w:lang w:val="en-GB"/>
              </w:rPr>
              <w:fldChar w:fldCharType="begin"/>
            </w:r>
            <w:r w:rsidRPr="00BF1001" w:rsidDel="00A51CD4">
              <w:rPr>
                <w:lang w:val="en-GB"/>
              </w:rPr>
              <w:delInstrText xml:space="preserve"> CITATION Bir \l 3082 </w:delInstrText>
            </w:r>
            <w:r w:rsidDel="00A51CD4">
              <w:rPr>
                <w:lang w:val="en-GB"/>
              </w:rPr>
              <w:fldChar w:fldCharType="separate"/>
            </w:r>
            <w:r w:rsidR="00934028" w:rsidRPr="00934028" w:rsidDel="00A51CD4">
              <w:rPr>
                <w:noProof/>
                <w:lang w:val="en-GB"/>
              </w:rPr>
              <w:delText>[11]</w:delText>
            </w:r>
            <w:r w:rsidDel="00A51CD4">
              <w:rPr>
                <w:lang w:val="en-GB"/>
              </w:rPr>
              <w:fldChar w:fldCharType="end"/>
            </w:r>
          </w:del>
          <w:customXmlDelRangeStart w:id="967" w:author="naseem begum" w:date="2018-05-25T14:06:00Z"/>
        </w:sdtContent>
      </w:sdt>
      <w:customXmlDelRangeEnd w:id="967"/>
    </w:p>
    <w:p w14:paraId="3A07649A" w14:textId="46405477" w:rsidR="00711387" w:rsidRPr="00BF1001" w:rsidDel="00A51CD4" w:rsidRDefault="00711387">
      <w:pPr>
        <w:rPr>
          <w:del w:id="968" w:author="naseem begum" w:date="2018-05-25T14:06:00Z"/>
          <w:lang w:val="en-GB"/>
        </w:rPr>
        <w:pPrChange w:id="969" w:author="naseem begum" w:date="2018-05-30T18:10:00Z">
          <w:pPr>
            <w:pStyle w:val="Prrafodelista"/>
            <w:numPr>
              <w:numId w:val="21"/>
            </w:numPr>
            <w:ind w:left="1080" w:hanging="360"/>
          </w:pPr>
        </w:pPrChange>
      </w:pPr>
      <w:del w:id="970" w:author="naseem begum" w:date="2018-05-25T14:06:00Z">
        <w:r w:rsidRPr="005C4D42" w:rsidDel="00A51CD4">
          <w:rPr>
            <w:lang w:val="en-GB"/>
          </w:rPr>
          <w:delText xml:space="preserve">Market Guide for software Requirements </w:delText>
        </w:r>
      </w:del>
      <w:customXmlDelRangeStart w:id="971" w:author="naseem begum" w:date="2018-05-25T14:06:00Z"/>
      <w:sdt>
        <w:sdtPr>
          <w:rPr>
            <w:lang w:val="en-GB"/>
          </w:rPr>
          <w:id w:val="1983809373"/>
          <w:citation/>
        </w:sdtPr>
        <w:sdtContent>
          <w:customXmlDelRangeEnd w:id="971"/>
          <w:del w:id="972" w:author="naseem begum" w:date="2018-05-25T14:06:00Z">
            <w:r w:rsidDel="00A51CD4">
              <w:rPr>
                <w:lang w:val="en-GB"/>
              </w:rPr>
              <w:fldChar w:fldCharType="begin"/>
            </w:r>
            <w:r w:rsidRPr="00BF1001" w:rsidDel="00A51CD4">
              <w:rPr>
                <w:lang w:val="en-GB"/>
              </w:rPr>
              <w:delInstrText xml:space="preserve"> CITATION Tho \l 3082 </w:delInstrText>
            </w:r>
            <w:r w:rsidDel="00A51CD4">
              <w:rPr>
                <w:lang w:val="en-GB"/>
              </w:rPr>
              <w:fldChar w:fldCharType="separate"/>
            </w:r>
            <w:r w:rsidR="00934028" w:rsidRPr="00934028" w:rsidDel="00A51CD4">
              <w:rPr>
                <w:noProof/>
                <w:lang w:val="en-GB"/>
              </w:rPr>
              <w:delText>[12]</w:delText>
            </w:r>
            <w:r w:rsidDel="00A51CD4">
              <w:rPr>
                <w:lang w:val="en-GB"/>
              </w:rPr>
              <w:fldChar w:fldCharType="end"/>
            </w:r>
          </w:del>
          <w:customXmlDelRangeStart w:id="973" w:author="naseem begum" w:date="2018-05-25T14:06:00Z"/>
        </w:sdtContent>
      </w:sdt>
      <w:customXmlDelRangeEnd w:id="973"/>
    </w:p>
    <w:p w14:paraId="48AB4827" w14:textId="64A34CFC" w:rsidR="00711387" w:rsidRPr="00BF1001" w:rsidDel="00A51CD4" w:rsidRDefault="00711387">
      <w:pPr>
        <w:rPr>
          <w:del w:id="974" w:author="naseem begum" w:date="2018-05-25T14:06:00Z"/>
          <w:lang w:val="en-GB"/>
        </w:rPr>
        <w:pPrChange w:id="975" w:author="naseem begum" w:date="2018-05-30T18:10:00Z">
          <w:pPr>
            <w:pStyle w:val="Prrafodelista"/>
            <w:numPr>
              <w:numId w:val="21"/>
            </w:numPr>
            <w:ind w:left="1080" w:hanging="360"/>
          </w:pPr>
        </w:pPrChange>
      </w:pPr>
      <w:del w:id="976" w:author="naseem begum" w:date="2018-05-25T14:06:00Z">
        <w:r w:rsidRPr="005C4D42" w:rsidDel="00A51CD4">
          <w:rPr>
            <w:lang w:val="en-GB"/>
          </w:rPr>
          <w:delText xml:space="preserve">Modern software requirements management tools </w:delText>
        </w:r>
      </w:del>
      <w:customXmlDelRangeStart w:id="977" w:author="naseem begum" w:date="2018-05-25T14:06:00Z"/>
      <w:sdt>
        <w:sdtPr>
          <w:rPr>
            <w:lang w:val="en-GB"/>
          </w:rPr>
          <w:id w:val="-589617030"/>
          <w:citation/>
        </w:sdtPr>
        <w:sdtContent>
          <w:customXmlDelRangeEnd w:id="977"/>
          <w:del w:id="978" w:author="naseem begum" w:date="2018-05-25T14:06:00Z">
            <w:r w:rsidDel="00A51CD4">
              <w:rPr>
                <w:lang w:val="en-GB"/>
              </w:rPr>
              <w:fldChar w:fldCharType="begin"/>
            </w:r>
            <w:r w:rsidRPr="00BF1001" w:rsidDel="00A51CD4">
              <w:rPr>
                <w:lang w:val="en-GB"/>
              </w:rPr>
              <w:delInstrText xml:space="preserve"> CITATION Ama \l 3082 </w:delInstrText>
            </w:r>
            <w:r w:rsidDel="00A51CD4">
              <w:rPr>
                <w:lang w:val="en-GB"/>
              </w:rPr>
              <w:fldChar w:fldCharType="separate"/>
            </w:r>
            <w:r w:rsidR="00934028" w:rsidRPr="00934028" w:rsidDel="00A51CD4">
              <w:rPr>
                <w:noProof/>
                <w:lang w:val="en-GB"/>
              </w:rPr>
              <w:delText>[13]</w:delText>
            </w:r>
            <w:r w:rsidDel="00A51CD4">
              <w:rPr>
                <w:lang w:val="en-GB"/>
              </w:rPr>
              <w:fldChar w:fldCharType="end"/>
            </w:r>
          </w:del>
          <w:customXmlDelRangeStart w:id="979" w:author="naseem begum" w:date="2018-05-25T14:06:00Z"/>
        </w:sdtContent>
      </w:sdt>
      <w:customXmlDelRangeEnd w:id="979"/>
    </w:p>
    <w:p w14:paraId="6DFBE2B2" w14:textId="7E6CE8F0" w:rsidR="00711387" w:rsidRPr="00BF1001" w:rsidDel="00A51CD4" w:rsidRDefault="00711387">
      <w:pPr>
        <w:rPr>
          <w:del w:id="980" w:author="naseem begum" w:date="2018-05-25T14:06:00Z"/>
          <w:lang w:val="en-GB"/>
        </w:rPr>
        <w:pPrChange w:id="981" w:author="naseem begum" w:date="2018-05-30T18:10:00Z">
          <w:pPr>
            <w:pStyle w:val="Prrafodelista"/>
            <w:numPr>
              <w:numId w:val="21"/>
            </w:numPr>
            <w:ind w:left="1080" w:hanging="360"/>
          </w:pPr>
        </w:pPrChange>
      </w:pPr>
      <w:del w:id="982" w:author="naseem begum" w:date="2018-05-25T14:06:00Z">
        <w:r w:rsidRPr="005C4D42" w:rsidDel="00A51CD4">
          <w:rPr>
            <w:lang w:val="en-GB"/>
          </w:rPr>
          <w:delText xml:space="preserve">Requirements Management tools evaluation report </w:delText>
        </w:r>
      </w:del>
      <w:customXmlDelRangeStart w:id="983" w:author="naseem begum" w:date="2018-05-25T14:06:00Z"/>
      <w:sdt>
        <w:sdtPr>
          <w:rPr>
            <w:lang w:val="en-GB"/>
          </w:rPr>
          <w:id w:val="726110809"/>
          <w:citation/>
        </w:sdtPr>
        <w:sdtContent>
          <w:customXmlDelRangeEnd w:id="983"/>
          <w:del w:id="984" w:author="naseem begum" w:date="2018-05-25T14:06:00Z">
            <w:r w:rsidDel="00A51CD4">
              <w:rPr>
                <w:lang w:val="en-GB"/>
              </w:rPr>
              <w:fldChar w:fldCharType="begin"/>
            </w:r>
            <w:r w:rsidRPr="00BF1001" w:rsidDel="00A51CD4">
              <w:rPr>
                <w:lang w:val="en-GB"/>
              </w:rPr>
              <w:delInstrText xml:space="preserve"> CITATION Bea \l 3082 </w:delInstrText>
            </w:r>
            <w:r w:rsidDel="00A51CD4">
              <w:rPr>
                <w:lang w:val="en-GB"/>
              </w:rPr>
              <w:fldChar w:fldCharType="separate"/>
            </w:r>
            <w:r w:rsidR="00934028" w:rsidRPr="00934028" w:rsidDel="00A51CD4">
              <w:rPr>
                <w:noProof/>
                <w:lang w:val="en-GB"/>
              </w:rPr>
              <w:delText>[14]</w:delText>
            </w:r>
            <w:r w:rsidDel="00A51CD4">
              <w:rPr>
                <w:lang w:val="en-GB"/>
              </w:rPr>
              <w:fldChar w:fldCharType="end"/>
            </w:r>
          </w:del>
          <w:customXmlDelRangeStart w:id="985" w:author="naseem begum" w:date="2018-05-25T14:06:00Z"/>
        </w:sdtContent>
      </w:sdt>
      <w:customXmlDelRangeEnd w:id="985"/>
    </w:p>
    <w:p w14:paraId="7334C165" w14:textId="6F341723" w:rsidR="00711387" w:rsidRPr="00BF1001" w:rsidDel="00A51CD4" w:rsidRDefault="00711387">
      <w:pPr>
        <w:rPr>
          <w:del w:id="986" w:author="naseem begum" w:date="2018-05-25T14:06:00Z"/>
          <w:sz w:val="56"/>
        </w:rPr>
        <w:pPrChange w:id="987" w:author="naseem begum" w:date="2018-05-30T18:10:00Z">
          <w:pPr>
            <w:jc w:val="both"/>
          </w:pPr>
        </w:pPrChange>
      </w:pPr>
      <w:del w:id="988" w:author="naseem begum" w:date="2018-05-25T14:06:00Z">
        <w:r w:rsidRPr="005C4D42" w:rsidDel="00A51CD4">
          <w:delText>Después del estudio se ha podido ver que en ninguna de las herramientas se usan patrones de requisitos como tal, pero en algunas de ellas se habla de otros conceptos como: Requirement Templates y Requirement Libraries que pueden considerarse también artefactos para facilitar el reúso de requisitos</w:delText>
        </w:r>
      </w:del>
    </w:p>
    <w:p w14:paraId="49EC2DE9" w14:textId="014087E5" w:rsidR="00711387" w:rsidRPr="005C4D42" w:rsidDel="00A51CD4" w:rsidRDefault="00711387">
      <w:pPr>
        <w:rPr>
          <w:del w:id="989" w:author="naseem begum" w:date="2018-05-25T14:06:00Z"/>
        </w:rPr>
        <w:pPrChange w:id="990" w:author="naseem begum" w:date="2018-05-30T18:10:00Z">
          <w:pPr>
            <w:jc w:val="both"/>
          </w:pPr>
        </w:pPrChange>
      </w:pPr>
      <w:del w:id="991" w:author="naseem begum" w:date="2018-05-25T14:06:00Z">
        <w:r w:rsidRPr="00BF1001" w:rsidDel="00A51CD4">
          <w:rPr>
            <w:b/>
          </w:rPr>
          <w:delText>Requirement Templates</w:delText>
        </w:r>
        <w:r w:rsidRPr="005C4D42" w:rsidDel="00A51CD4">
          <w:delText>: Esta opción nos permite definir plantillas por cada tipo de requisitos que se requiera. Los requisitos pueden ser creados mediante plantillas creadas anteriormente, una creados son totalmente independientes a la plantilla en los que se han basado, eso significa que, cuando se modifica una propiedad de un requisito la plantilla original no es afectada, igualmente pasa lo mismo cuando se realiza un cambio en la plantilla, este no se refleja en los requisitos creados antes de ese cambio.</w:delText>
        </w:r>
      </w:del>
    </w:p>
    <w:p w14:paraId="04AA24FB" w14:textId="23A1975C" w:rsidR="00711387" w:rsidRPr="005C4D42" w:rsidDel="00A51CD4" w:rsidRDefault="00711387">
      <w:pPr>
        <w:rPr>
          <w:del w:id="992" w:author="naseem begum" w:date="2018-05-25T14:06:00Z"/>
        </w:rPr>
        <w:pPrChange w:id="993" w:author="naseem begum" w:date="2018-05-30T18:10:00Z">
          <w:pPr>
            <w:jc w:val="both"/>
          </w:pPr>
        </w:pPrChange>
      </w:pPr>
      <w:del w:id="994" w:author="naseem begum" w:date="2018-05-25T14:06:00Z">
        <w:r w:rsidRPr="00BF1001" w:rsidDel="00A51CD4">
          <w:rPr>
            <w:b/>
          </w:rPr>
          <w:delText>Requirement Libraries</w:delText>
        </w:r>
        <w:r w:rsidRPr="005C4D42" w:rsidDel="00A51CD4">
          <w:delText>: Algunas herramientas de gestión de requisitos permiten agrupar diferentes requisitos en grupos para poder reutilizarlos como un conjunto. Esta funcionalidad es especialmente útil cuando se trata de requisitos que se son utilizados en varios proyectos y cuando se cambia en uno se realiza el cambio en todos, por ejemplo, requisitos de regulaciones o seguridad. La ventaja que aportan estas herramientas es que las funcionalidades aportan consistencia al realizar cambios, ya que cuando se modifica algún requisito este cambio es aplicado en todos los lugares donde se ha utilizado esta librería.</w:delText>
        </w:r>
      </w:del>
    </w:p>
    <w:p w14:paraId="0E5962CA" w14:textId="300F9C75" w:rsidR="00711387" w:rsidRPr="00BF1001" w:rsidDel="00A51CD4" w:rsidRDefault="00711387">
      <w:pPr>
        <w:rPr>
          <w:del w:id="995" w:author="naseem begum" w:date="2018-05-25T14:06:00Z"/>
        </w:rPr>
        <w:pPrChange w:id="996" w:author="naseem begum" w:date="2018-05-30T18:10:00Z">
          <w:pPr>
            <w:jc w:val="both"/>
          </w:pPr>
        </w:pPrChange>
      </w:pPr>
      <w:del w:id="997" w:author="naseem begum" w:date="2018-05-25T14:06:00Z">
        <w:r w:rsidRPr="00BF1001" w:rsidDel="00A51CD4">
          <w:delText xml:space="preserve">De has 8 herramientas solo hay </w:delText>
        </w:r>
        <w:r w:rsidRPr="005C4D42" w:rsidDel="00A51CD4">
          <w:delText>3</w:delText>
        </w:r>
        <w:r w:rsidRPr="00BF1001" w:rsidDel="00A51CD4">
          <w:delText xml:space="preserve"> que ofrecen alguno de estos dos tipos de artefactos de </w:delText>
        </w:r>
        <w:r w:rsidR="009E7D72" w:rsidRPr="00BF1001" w:rsidDel="00A51CD4">
          <w:delText>reúso</w:delText>
        </w:r>
        <w:r w:rsidRPr="00BF1001" w:rsidDel="00A51CD4">
          <w:delText xml:space="preserve">. A continuación, se indica para cada una de las </w:delText>
        </w:r>
        <w:r w:rsidRPr="005C4D42" w:rsidDel="00A51CD4">
          <w:delText>3</w:delText>
        </w:r>
        <w:r w:rsidRPr="00BF1001" w:rsidDel="00A51CD4">
          <w:delText xml:space="preserve"> </w:delText>
        </w:r>
        <w:r w:rsidRPr="005C4D42" w:rsidDel="00A51CD4">
          <w:delText>herramientas que</w:delText>
        </w:r>
        <w:r w:rsidRPr="00BF1001" w:rsidDel="00A51CD4">
          <w:delText xml:space="preserve"> tipo de artefacto ofrece.</w:delText>
        </w:r>
      </w:del>
    </w:p>
    <w:p w14:paraId="162F9C4D" w14:textId="359B4498" w:rsidR="00711387" w:rsidRPr="00BF1001" w:rsidDel="00A51CD4" w:rsidRDefault="00711387">
      <w:pPr>
        <w:rPr>
          <w:del w:id="998" w:author="naseem begum" w:date="2018-05-25T14:06:00Z"/>
          <w:color w:val="2E74B5" w:themeColor="accent1" w:themeShade="BF"/>
          <w:lang w:val="en-GB"/>
        </w:rPr>
        <w:pPrChange w:id="999" w:author="naseem begum" w:date="2018-05-30T18:10:00Z">
          <w:pPr>
            <w:pStyle w:val="Ttulo3"/>
            <w:numPr>
              <w:ilvl w:val="2"/>
              <w:numId w:val="2"/>
            </w:numPr>
          </w:pPr>
        </w:pPrChange>
      </w:pPr>
      <w:bookmarkStart w:id="1000" w:name="_Toc508030541"/>
      <w:bookmarkStart w:id="1001" w:name="_Toc508052179"/>
      <w:del w:id="1002" w:author="naseem begum" w:date="2018-05-25T14:06:00Z">
        <w:r w:rsidRPr="00BF1001" w:rsidDel="00A51CD4">
          <w:rPr>
            <w:color w:val="2E74B5" w:themeColor="accent1" w:themeShade="BF"/>
            <w:lang w:val="en-GB"/>
          </w:rPr>
          <w:delText>DOORS</w:delText>
        </w:r>
        <w:bookmarkEnd w:id="1000"/>
        <w:bookmarkEnd w:id="1001"/>
      </w:del>
    </w:p>
    <w:p w14:paraId="3B8C034D" w14:textId="312D88FC" w:rsidR="00711387" w:rsidRPr="005C4D42" w:rsidDel="00A51CD4" w:rsidRDefault="00711387">
      <w:pPr>
        <w:rPr>
          <w:del w:id="1003" w:author="naseem begum" w:date="2018-05-25T14:06:00Z"/>
        </w:rPr>
      </w:pPr>
      <w:del w:id="1004" w:author="naseem begum" w:date="2018-05-25T14:06:00Z">
        <w:r w:rsidRPr="000D393E" w:rsidDel="00A51CD4">
          <w:rPr>
            <w:noProof/>
            <w:lang w:eastAsia="es-ES"/>
          </w:rPr>
          <w:drawing>
            <wp:anchor distT="0" distB="0" distL="114300" distR="114300" simplePos="0" relativeHeight="251623936" behindDoc="0" locked="0" layoutInCell="1" allowOverlap="1" wp14:anchorId="2AEF6371" wp14:editId="6D6BF6F2">
              <wp:simplePos x="0" y="0"/>
              <wp:positionH relativeFrom="column">
                <wp:posOffset>2943225</wp:posOffset>
              </wp:positionH>
              <wp:positionV relativeFrom="paragraph">
                <wp:posOffset>10160</wp:posOffset>
              </wp:positionV>
              <wp:extent cx="2308860" cy="129921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BM DOOR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08860" cy="1299210"/>
                      </a:xfrm>
                      <a:prstGeom prst="rect">
                        <a:avLst/>
                      </a:prstGeom>
                    </pic:spPr>
                  </pic:pic>
                </a:graphicData>
              </a:graphic>
              <wp14:sizeRelH relativeFrom="page">
                <wp14:pctWidth>0</wp14:pctWidth>
              </wp14:sizeRelH>
              <wp14:sizeRelV relativeFrom="page">
                <wp14:pctHeight>0</wp14:pctHeight>
              </wp14:sizeRelV>
            </wp:anchor>
          </w:drawing>
        </w:r>
        <w:r w:rsidRPr="00BF1001" w:rsidDel="00A51CD4">
          <w:delText>DOORS (Dynamic Object Orient Requirements System)</w:delText>
        </w:r>
        <w:r w:rsidDel="00A51CD4">
          <w:delText xml:space="preserve"> </w:delText>
        </w:r>
      </w:del>
      <w:customXmlDelRangeStart w:id="1005" w:author="naseem begum" w:date="2018-05-25T14:06:00Z"/>
      <w:sdt>
        <w:sdtPr>
          <w:id w:val="-1952695984"/>
          <w:citation/>
        </w:sdtPr>
        <w:sdtContent>
          <w:customXmlDelRangeEnd w:id="1005"/>
          <w:del w:id="1006" w:author="naseem begum" w:date="2018-05-25T14:06:00Z">
            <w:r w:rsidDel="00A51CD4">
              <w:fldChar w:fldCharType="begin"/>
            </w:r>
            <w:r w:rsidDel="00A51CD4">
              <w:delInstrText xml:space="preserve"> CITATION IBM \l 3082 </w:delInstrText>
            </w:r>
            <w:r w:rsidDel="00A51CD4">
              <w:fldChar w:fldCharType="separate"/>
            </w:r>
            <w:r w:rsidR="00934028" w:rsidRPr="00934028" w:rsidDel="00A51CD4">
              <w:rPr>
                <w:noProof/>
              </w:rPr>
              <w:delText>[15]</w:delText>
            </w:r>
            <w:r w:rsidDel="00A51CD4">
              <w:fldChar w:fldCharType="end"/>
            </w:r>
          </w:del>
          <w:customXmlDelRangeStart w:id="1007" w:author="naseem begum" w:date="2018-05-25T14:06:00Z"/>
        </w:sdtContent>
      </w:sdt>
      <w:customXmlDelRangeEnd w:id="1007"/>
      <w:del w:id="1008" w:author="naseem begum" w:date="2018-05-25T14:06:00Z">
        <w:r w:rsidRPr="00BF1001" w:rsidDel="00A51CD4">
          <w:delText xml:space="preserve"> es un software propiedad de IBM que sirve para realizar gestión de </w:delText>
        </w:r>
        <w:r w:rsidRPr="005C4D42" w:rsidDel="00A51CD4">
          <w:delText>requisitos</w:delText>
        </w:r>
        <w:r w:rsidRPr="00BF1001" w:rsidDel="00A51CD4">
          <w:delText xml:space="preserve">. </w:delText>
        </w:r>
        <w:r w:rsidRPr="005C4D42" w:rsidDel="00A51CD4">
          <w:delText>Esta herramienta permite gestionar documentos de requisitos de forma centralizada para facilitar la colaboración en un proyecto, permite enlazar diferentes requisitos.</w:delText>
        </w:r>
      </w:del>
    </w:p>
    <w:p w14:paraId="056765D6" w14:textId="66B839C6" w:rsidR="00711387" w:rsidDel="00B563C2" w:rsidRDefault="00B563C2">
      <w:pPr>
        <w:rPr>
          <w:del w:id="1009" w:author="naseem begum" w:date="2018-04-08T18:10:00Z"/>
        </w:rPr>
      </w:pPr>
      <w:del w:id="1010" w:author="naseem begum" w:date="2018-05-25T14:06:00Z">
        <w:r w:rsidRPr="000D393E" w:rsidDel="00A51CD4">
          <w:rPr>
            <w:noProof/>
            <w:lang w:eastAsia="es-ES"/>
          </w:rPr>
          <w:drawing>
            <wp:anchor distT="0" distB="0" distL="114300" distR="114300" simplePos="0" relativeHeight="251632128" behindDoc="0" locked="0" layoutInCell="1" allowOverlap="1" wp14:anchorId="2E9FE34F" wp14:editId="61EDA57D">
              <wp:simplePos x="0" y="0"/>
              <wp:positionH relativeFrom="column">
                <wp:posOffset>3270885</wp:posOffset>
              </wp:positionH>
              <wp:positionV relativeFrom="paragraph">
                <wp:posOffset>856615</wp:posOffset>
              </wp:positionV>
              <wp:extent cx="2289810" cy="1478280"/>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r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9810" cy="1478280"/>
                      </a:xfrm>
                      <a:prstGeom prst="rect">
                        <a:avLst/>
                      </a:prstGeom>
                    </pic:spPr>
                  </pic:pic>
                </a:graphicData>
              </a:graphic>
              <wp14:sizeRelH relativeFrom="page">
                <wp14:pctWidth>0</wp14:pctWidth>
              </wp14:sizeRelH>
              <wp14:sizeRelV relativeFrom="page">
                <wp14:pctHeight>0</wp14:pctHeight>
              </wp14:sizeRelV>
            </wp:anchor>
          </w:drawing>
        </w:r>
        <w:r w:rsidR="00711387" w:rsidRPr="005C4D42" w:rsidDel="00A51CD4">
          <w:delText>En el estudio se comenta que permite tener varias plantillas para poder reutilizar los requisitos descritos anteriormente, aunque no se ha podido comprobar si permite reutilizar las mismas plantillas en diferentes proyectos y según el estudio este software no permite tener librería de requisitos.</w:delText>
        </w:r>
      </w:del>
    </w:p>
    <w:p w14:paraId="6ABA7371" w14:textId="448D5CDC" w:rsidR="00711387" w:rsidRPr="00BF1001" w:rsidDel="00A51CD4" w:rsidRDefault="00711387">
      <w:pPr>
        <w:rPr>
          <w:del w:id="1011" w:author="naseem begum" w:date="2018-05-25T14:06:00Z"/>
        </w:rPr>
      </w:pPr>
    </w:p>
    <w:p w14:paraId="0DEBB8CE" w14:textId="4C89143F" w:rsidR="00711387" w:rsidRPr="00BF1001" w:rsidDel="00A51CD4" w:rsidRDefault="00711387">
      <w:pPr>
        <w:rPr>
          <w:del w:id="1012" w:author="naseem begum" w:date="2018-05-25T14:06:00Z"/>
          <w:color w:val="2E74B5" w:themeColor="accent1" w:themeShade="BF"/>
        </w:rPr>
        <w:pPrChange w:id="1013" w:author="naseem begum" w:date="2018-05-30T18:10:00Z">
          <w:pPr>
            <w:pStyle w:val="Ttulo3"/>
            <w:numPr>
              <w:ilvl w:val="2"/>
              <w:numId w:val="2"/>
            </w:numPr>
          </w:pPr>
        </w:pPrChange>
      </w:pPr>
      <w:bookmarkStart w:id="1014" w:name="_Toc508030542"/>
      <w:bookmarkStart w:id="1015" w:name="_Toc508052180"/>
      <w:del w:id="1016" w:author="naseem begum" w:date="2018-05-25T14:06:00Z">
        <w:r w:rsidRPr="00BF1001" w:rsidDel="00A51CD4">
          <w:rPr>
            <w:color w:val="2E74B5" w:themeColor="accent1" w:themeShade="BF"/>
          </w:rPr>
          <w:delText>Modern Requirements4TFS</w:delText>
        </w:r>
        <w:bookmarkEnd w:id="1014"/>
        <w:bookmarkEnd w:id="1015"/>
        <w:r w:rsidRPr="00BF1001" w:rsidDel="00A51CD4">
          <w:rPr>
            <w:color w:val="2E74B5" w:themeColor="accent1" w:themeShade="BF"/>
          </w:rPr>
          <w:delText xml:space="preserve"> </w:delText>
        </w:r>
      </w:del>
    </w:p>
    <w:p w14:paraId="271D68E4" w14:textId="2374F50A" w:rsidR="00711387" w:rsidRPr="005C4D42" w:rsidDel="00A51CD4" w:rsidRDefault="00711387">
      <w:pPr>
        <w:rPr>
          <w:del w:id="1017" w:author="naseem begum" w:date="2018-05-25T14:06:00Z"/>
        </w:rPr>
      </w:pPr>
      <w:del w:id="1018" w:author="naseem begum" w:date="2018-05-25T14:06:00Z">
        <w:r w:rsidRPr="005C4D42" w:rsidDel="00A51CD4">
          <w:delText xml:space="preserve">Modern </w:delText>
        </w:r>
        <w:r w:rsidDel="00A51CD4">
          <w:delText xml:space="preserve">Requirements </w:delText>
        </w:r>
      </w:del>
      <w:customXmlDelRangeStart w:id="1019" w:author="naseem begum" w:date="2018-05-25T14:06:00Z"/>
      <w:sdt>
        <w:sdtPr>
          <w:id w:val="-922489165"/>
          <w:citation/>
        </w:sdtPr>
        <w:sdtContent>
          <w:customXmlDelRangeEnd w:id="1019"/>
          <w:del w:id="1020" w:author="naseem begum" w:date="2018-05-25T14:06:00Z">
            <w:r w:rsidDel="00A51CD4">
              <w:fldChar w:fldCharType="begin"/>
            </w:r>
            <w:r w:rsidDel="00A51CD4">
              <w:delInstrText xml:space="preserve"> CITATION eDe \l 3082 </w:delInstrText>
            </w:r>
            <w:r w:rsidDel="00A51CD4">
              <w:fldChar w:fldCharType="separate"/>
            </w:r>
            <w:r w:rsidR="00934028" w:rsidRPr="00934028" w:rsidDel="00A51CD4">
              <w:rPr>
                <w:noProof/>
              </w:rPr>
              <w:delText>[16]</w:delText>
            </w:r>
            <w:r w:rsidDel="00A51CD4">
              <w:fldChar w:fldCharType="end"/>
            </w:r>
          </w:del>
          <w:customXmlDelRangeStart w:id="1021" w:author="naseem begum" w:date="2018-05-25T14:06:00Z"/>
        </w:sdtContent>
      </w:sdt>
      <w:customXmlDelRangeEnd w:id="1021"/>
      <w:del w:id="1022" w:author="naseem begum" w:date="2018-05-25T14:06:00Z">
        <w:r w:rsidRPr="005C4D42" w:rsidDel="00A51CD4">
          <w:delText xml:space="preserve"> es un producto desarrollado por eDev </w:delText>
        </w:r>
        <w:r w:rsidDel="00A51CD4">
          <w:delText>Technologies</w:delText>
        </w:r>
        <w:r w:rsidRPr="005C4D42" w:rsidDel="00A51CD4">
          <w:delText>, esta herramienta unas de las cosas que permite hacer es definir los requisitos mediante diagramas y casos de uso. también analizar el impacto que tendría cualquier cambio en un requisito entre otras cosas.</w:delText>
        </w:r>
      </w:del>
    </w:p>
    <w:p w14:paraId="2E4DB331" w14:textId="5AAE6446" w:rsidR="00711387" w:rsidRPr="005C4D42" w:rsidDel="00B563C2" w:rsidRDefault="00711387">
      <w:pPr>
        <w:rPr>
          <w:del w:id="1023" w:author="naseem begum" w:date="2018-04-08T18:10:00Z"/>
        </w:rPr>
      </w:pPr>
      <w:del w:id="1024" w:author="naseem begum" w:date="2018-05-25T14:06:00Z">
        <w:r w:rsidRPr="005C4D42" w:rsidDel="00A51CD4">
          <w:delText>En el estudio se muestra que esta herramienta sí permite tener plantillas para poder reutilizar patrones, permite reutilizarlos mediante búsquedas por palabras claves que se deben de usar en la fase licitación. A su vez también permiten tener una librearía de preguntar (FAQ) que permite al ingeniero a licitar los requisitos. Las preguntas están organizadas en 2 grupos funcionales y no-funcionales. Las preguntas se pueden modificar y guardarse para poder reutilizarse en otro proyecto diferente y así la próxima vez solamente hay que responder las preguntas para saber qué requisitos se necesitan.</w:delText>
        </w:r>
      </w:del>
    </w:p>
    <w:p w14:paraId="75E039C3" w14:textId="6F49C98A" w:rsidR="00711387" w:rsidRPr="00BF1001" w:rsidDel="00A51CD4" w:rsidRDefault="00711387">
      <w:pPr>
        <w:rPr>
          <w:del w:id="1025" w:author="naseem begum" w:date="2018-05-25T14:06:00Z"/>
        </w:rPr>
      </w:pPr>
    </w:p>
    <w:p w14:paraId="3614DB50" w14:textId="31902D7A" w:rsidR="00711387" w:rsidRPr="00BF1001" w:rsidDel="00A51CD4" w:rsidRDefault="00711387">
      <w:pPr>
        <w:rPr>
          <w:del w:id="1026" w:author="naseem begum" w:date="2018-05-25T14:06:00Z"/>
          <w:color w:val="2E74B5" w:themeColor="accent1" w:themeShade="BF"/>
        </w:rPr>
        <w:pPrChange w:id="1027" w:author="naseem begum" w:date="2018-05-30T18:10:00Z">
          <w:pPr>
            <w:pStyle w:val="Ttulo3"/>
            <w:numPr>
              <w:ilvl w:val="2"/>
              <w:numId w:val="2"/>
            </w:numPr>
          </w:pPr>
        </w:pPrChange>
      </w:pPr>
      <w:bookmarkStart w:id="1028" w:name="_Toc508030543"/>
      <w:bookmarkStart w:id="1029" w:name="_Toc508052181"/>
      <w:del w:id="1030" w:author="naseem begum" w:date="2018-05-25T14:06:00Z">
        <w:r w:rsidRPr="00BF1001" w:rsidDel="00A51CD4">
          <w:rPr>
            <w:rFonts w:asciiTheme="majorHAnsi" w:eastAsiaTheme="majorEastAsia" w:hAnsiTheme="majorHAnsi" w:cstheme="majorBidi"/>
            <w:noProof/>
            <w:color w:val="2E74B5" w:themeColor="accent1" w:themeShade="BF"/>
            <w:sz w:val="24"/>
            <w:szCs w:val="24"/>
            <w:lang w:eastAsia="es-ES"/>
          </w:rPr>
          <w:drawing>
            <wp:anchor distT="0" distB="0" distL="114300" distR="114300" simplePos="0" relativeHeight="251644416" behindDoc="0" locked="0" layoutInCell="1" allowOverlap="1" wp14:anchorId="1CD3136A" wp14:editId="74F284BF">
              <wp:simplePos x="0" y="0"/>
              <wp:positionH relativeFrom="column">
                <wp:posOffset>4185285</wp:posOffset>
              </wp:positionH>
              <wp:positionV relativeFrom="paragraph">
                <wp:posOffset>12700</wp:posOffset>
              </wp:positionV>
              <wp:extent cx="1158240" cy="1155344"/>
              <wp:effectExtent l="0" t="0" r="381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am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58240" cy="1155344"/>
                      </a:xfrm>
                      <a:prstGeom prst="rect">
                        <a:avLst/>
                      </a:prstGeom>
                    </pic:spPr>
                  </pic:pic>
                </a:graphicData>
              </a:graphic>
              <wp14:sizeRelH relativeFrom="page">
                <wp14:pctWidth>0</wp14:pctWidth>
              </wp14:sizeRelH>
              <wp14:sizeRelV relativeFrom="page">
                <wp14:pctHeight>0</wp14:pctHeight>
              </wp14:sizeRelV>
            </wp:anchor>
          </w:drawing>
        </w:r>
        <w:r w:rsidRPr="00BF1001" w:rsidDel="00A51CD4">
          <w:rPr>
            <w:color w:val="2E74B5" w:themeColor="accent1" w:themeShade="BF"/>
          </w:rPr>
          <w:delText>JAMA</w:delText>
        </w:r>
        <w:bookmarkEnd w:id="1028"/>
        <w:bookmarkEnd w:id="1029"/>
      </w:del>
    </w:p>
    <w:p w14:paraId="592E4E13" w14:textId="619ABAAD" w:rsidR="00711387" w:rsidRPr="005C4D42" w:rsidDel="00A51CD4" w:rsidRDefault="00711387">
      <w:pPr>
        <w:rPr>
          <w:del w:id="1031" w:author="naseem begum" w:date="2018-05-25T14:06:00Z"/>
        </w:rPr>
      </w:pPr>
      <w:del w:id="1032" w:author="naseem begum" w:date="2018-05-25T14:06:00Z">
        <w:r w:rsidRPr="005C4D42" w:rsidDel="00A51CD4">
          <w:delText>Por último, JAMA</w:delText>
        </w:r>
        <w:r w:rsidDel="00A51CD4">
          <w:delText xml:space="preserve"> </w:delText>
        </w:r>
      </w:del>
      <w:customXmlDelRangeStart w:id="1033" w:author="naseem begum" w:date="2018-05-25T14:06:00Z"/>
      <w:sdt>
        <w:sdtPr>
          <w:id w:val="-1837302922"/>
          <w:citation/>
        </w:sdtPr>
        <w:sdtContent>
          <w:customXmlDelRangeEnd w:id="1033"/>
          <w:del w:id="1034" w:author="naseem begum" w:date="2018-05-25T14:06:00Z">
            <w:r w:rsidDel="00A51CD4">
              <w:fldChar w:fldCharType="begin"/>
            </w:r>
            <w:r w:rsidDel="00A51CD4">
              <w:delInstrText xml:space="preserve"> CITATION JAM \l 3082 </w:delInstrText>
            </w:r>
            <w:r w:rsidDel="00A51CD4">
              <w:fldChar w:fldCharType="separate"/>
            </w:r>
            <w:r w:rsidR="00934028" w:rsidRPr="00934028" w:rsidDel="00A51CD4">
              <w:rPr>
                <w:noProof/>
              </w:rPr>
              <w:delText>[17]</w:delText>
            </w:r>
            <w:r w:rsidDel="00A51CD4">
              <w:fldChar w:fldCharType="end"/>
            </w:r>
          </w:del>
          <w:customXmlDelRangeStart w:id="1035" w:author="naseem begum" w:date="2018-05-25T14:06:00Z"/>
        </w:sdtContent>
      </w:sdt>
      <w:customXmlDelRangeEnd w:id="1035"/>
      <w:del w:id="1036" w:author="naseem begum" w:date="2018-05-25T14:06:00Z">
        <w:r w:rsidRPr="005C4D42" w:rsidDel="00A51CD4">
          <w:delText xml:space="preserve"> es una herramienta desarrollada por JAMA Software, unas de las cosas que nos permite realizar son: crear, almacenar y consultar diferentes requisitos que se tienen dentro de un proyecto, también permite realizar todo el trabajo en colaboración con varias personas y realizar validaciones mediante tests.</w:delText>
        </w:r>
      </w:del>
    </w:p>
    <w:p w14:paraId="607609B7" w14:textId="6179FB0D" w:rsidR="00711387" w:rsidRPr="005C4D42" w:rsidDel="00A51CD4" w:rsidRDefault="00711387">
      <w:pPr>
        <w:rPr>
          <w:del w:id="1037" w:author="naseem begum" w:date="2018-05-25T14:06:00Z"/>
        </w:rPr>
      </w:pPr>
      <w:del w:id="1038" w:author="naseem begum" w:date="2018-05-25T14:06:00Z">
        <w:r w:rsidRPr="005C4D42" w:rsidDel="00A51CD4">
          <w:delText>Esta herramienta no tiene ningún tipo de plantilla para poder reutilizar los requisitos ya creados anteriormente, en cambio sobre el tema de librearía lo más parecido que tiene es que permite duplicar proyectos y poder reutilizar los requisitos del anterior proyecto. Aunque el concepto de librearía no está tratado por el software.</w:delText>
        </w:r>
      </w:del>
    </w:p>
    <w:p w14:paraId="2B5F9104" w14:textId="1FA107B4" w:rsidR="00711387" w:rsidRPr="00BF1001" w:rsidDel="00A51CD4" w:rsidRDefault="00711387">
      <w:pPr>
        <w:rPr>
          <w:del w:id="1039" w:author="naseem begum" w:date="2018-05-25T14:06:00Z"/>
        </w:rPr>
      </w:pPr>
    </w:p>
    <w:p w14:paraId="0C4B10A3" w14:textId="7FB14008" w:rsidR="00711387" w:rsidRPr="00BF1001" w:rsidDel="00A51CD4" w:rsidRDefault="00711387">
      <w:pPr>
        <w:rPr>
          <w:del w:id="1040" w:author="naseem begum" w:date="2018-05-25T14:06:00Z"/>
        </w:rPr>
      </w:pPr>
    </w:p>
    <w:p w14:paraId="36C9E9F3" w14:textId="5D2DFAC6" w:rsidR="00711387" w:rsidRPr="00BF1001" w:rsidDel="00A51CD4" w:rsidRDefault="00711387">
      <w:pPr>
        <w:rPr>
          <w:del w:id="1041" w:author="naseem begum" w:date="2018-05-25T14:06:00Z"/>
        </w:rPr>
        <w:pPrChange w:id="1042" w:author="naseem begum" w:date="2018-05-30T18:10:00Z">
          <w:pPr>
            <w:pStyle w:val="Ttulo2"/>
            <w:numPr>
              <w:ilvl w:val="1"/>
              <w:numId w:val="2"/>
            </w:numPr>
          </w:pPr>
        </w:pPrChange>
      </w:pPr>
      <w:bookmarkStart w:id="1043" w:name="_Toc508030544"/>
      <w:bookmarkStart w:id="1044" w:name="_Toc508052182"/>
      <w:del w:id="1045" w:author="naseem begum" w:date="2018-05-25T14:06:00Z">
        <w:r w:rsidRPr="00BF1001" w:rsidDel="00A51CD4">
          <w:delText>Conclusiones</w:delText>
        </w:r>
        <w:bookmarkEnd w:id="1043"/>
        <w:bookmarkEnd w:id="1044"/>
      </w:del>
    </w:p>
    <w:p w14:paraId="645D00B6" w14:textId="1D2AB9FF" w:rsidR="009E7D72" w:rsidRPr="003300C6" w:rsidDel="00A51CD4" w:rsidRDefault="00711387">
      <w:pPr>
        <w:rPr>
          <w:del w:id="1046" w:author="naseem begum" w:date="2018-05-25T14:06:00Z"/>
        </w:rPr>
        <w:pPrChange w:id="1047" w:author="naseem begum" w:date="2018-05-30T18:10:00Z">
          <w:pPr>
            <w:jc w:val="both"/>
          </w:pPr>
        </w:pPrChange>
      </w:pPr>
      <w:del w:id="1048" w:author="naseem begum" w:date="2018-05-25T14:06:00Z">
        <w:r w:rsidRPr="003300C6" w:rsidDel="00A51CD4">
          <w:delText>Como conclusión se puede decir que no existe ninguna herramienta en el mercado que ofrezca la posibilidad de definir y usar patrones de requisit</w:delText>
        </w:r>
        <w:r w:rsidR="009E7D72" w:rsidRPr="003300C6" w:rsidDel="00A51CD4">
          <w:delText>os como los del framework PABRE. Dado que tal como se ha comentado en el apartado anterior hay algunas herramientas que se relacionan con el tema de reutilizar patrones, pero ninguno es tan completo como PABRE.</w:delText>
        </w:r>
      </w:del>
    </w:p>
    <w:p w14:paraId="43404BE5" w14:textId="2036FF67" w:rsidR="00CC2E29" w:rsidRPr="003300C6" w:rsidDel="00A51CD4" w:rsidRDefault="009E7D72">
      <w:pPr>
        <w:rPr>
          <w:del w:id="1049" w:author="naseem begum" w:date="2018-05-25T14:06:00Z"/>
        </w:rPr>
        <w:pPrChange w:id="1050" w:author="naseem begum" w:date="2018-05-30T18:10:00Z">
          <w:pPr>
            <w:jc w:val="both"/>
          </w:pPr>
        </w:pPrChange>
      </w:pPr>
      <w:del w:id="1051" w:author="naseem begum" w:date="2018-05-25T14:06:00Z">
        <w:r w:rsidRPr="003300C6" w:rsidDel="00A51CD4">
          <w:delText xml:space="preserve">PABRE nos permite ir más allá de las plantillas o librearías, permite tener catálogos donde se pueden tener patrones predefinido e ir añadiendo contenido nuevo sobre la marcha. Permitiendo más flexibilidad en la fase de licitación y ahorrando recursos a las empresas. </w:delText>
        </w:r>
        <w:r w:rsidR="00CC2E29" w:rsidRPr="003300C6" w:rsidDel="00A51CD4">
          <w:delText xml:space="preserve"> </w:delText>
        </w:r>
        <w:r w:rsidRPr="003300C6" w:rsidDel="00A51CD4">
          <w:delText>También ventaja de PABRE es que tiene un servicio web que nos permitir</w:delText>
        </w:r>
        <w:r w:rsidR="00CC2E29" w:rsidRPr="003300C6" w:rsidDel="00A51CD4">
          <w:delText>á acceder al catálogo de forma remota.</w:delText>
        </w:r>
      </w:del>
    </w:p>
    <w:p w14:paraId="7B20D39C" w14:textId="4F780653" w:rsidR="00711387" w:rsidRPr="005C4D42" w:rsidDel="00A51CD4" w:rsidRDefault="00CC2E29">
      <w:pPr>
        <w:rPr>
          <w:del w:id="1052" w:author="naseem begum" w:date="2018-05-25T14:06:00Z"/>
        </w:rPr>
        <w:pPrChange w:id="1053" w:author="naseem begum" w:date="2018-05-30T18:10:00Z">
          <w:pPr>
            <w:jc w:val="both"/>
          </w:pPr>
        </w:pPrChange>
      </w:pPr>
      <w:del w:id="1054" w:author="naseem begum" w:date="2018-05-25T14:06:00Z">
        <w:r w:rsidRPr="003300C6" w:rsidDel="00A51CD4">
          <w:delText>Tal como se ha comentado hasta ahora hay motivos más que suficientes para evolucionar el fram</w:delText>
        </w:r>
        <w:r w:rsidR="00A22499" w:rsidRPr="003300C6" w:rsidDel="00A51CD4">
          <w:delText>e</w:delText>
        </w:r>
        <w:r w:rsidRPr="003300C6" w:rsidDel="00A51CD4">
          <w:delText xml:space="preserve">work </w:delText>
        </w:r>
        <w:r w:rsidR="00A22499" w:rsidRPr="003300C6" w:rsidDel="00A51CD4">
          <w:delText xml:space="preserve">PABRE </w:delText>
        </w:r>
        <w:r w:rsidRPr="003300C6" w:rsidDel="00A51CD4">
          <w:delText>y añadir nuevas funcionalidades.</w:delText>
        </w:r>
        <w:r w:rsidDel="00A51CD4">
          <w:delText xml:space="preserve"> </w:delText>
        </w:r>
      </w:del>
    </w:p>
    <w:p w14:paraId="3562FAB0" w14:textId="51A6BC98" w:rsidR="00711387" w:rsidRPr="00224523" w:rsidDel="00A51CD4" w:rsidRDefault="00711387">
      <w:pPr>
        <w:rPr>
          <w:del w:id="1055" w:author="naseem begum" w:date="2018-05-25T14:06:00Z"/>
        </w:rPr>
        <w:pPrChange w:id="1056" w:author="naseem begum" w:date="2018-05-30T18:10:00Z">
          <w:pPr>
            <w:pStyle w:val="Ttulo1"/>
            <w:numPr>
              <w:numId w:val="2"/>
            </w:numPr>
          </w:pPr>
        </w:pPrChange>
      </w:pPr>
      <w:bookmarkStart w:id="1057" w:name="_Toc508020767"/>
      <w:bookmarkStart w:id="1058" w:name="_Toc508020844"/>
      <w:bookmarkStart w:id="1059" w:name="_Toc508030071"/>
      <w:bookmarkStart w:id="1060" w:name="_Toc508030503"/>
      <w:bookmarkStart w:id="1061" w:name="_Toc508030545"/>
      <w:bookmarkStart w:id="1062" w:name="_Toc508030546"/>
      <w:bookmarkStart w:id="1063" w:name="_Toc508052183"/>
      <w:bookmarkEnd w:id="1057"/>
      <w:bookmarkEnd w:id="1058"/>
      <w:bookmarkEnd w:id="1059"/>
      <w:bookmarkEnd w:id="1060"/>
      <w:bookmarkEnd w:id="1061"/>
      <w:del w:id="1064" w:author="naseem begum" w:date="2018-05-25T14:06:00Z">
        <w:r w:rsidRPr="00224523" w:rsidDel="00A51CD4">
          <w:delText>Formulación del problema</w:delText>
        </w:r>
        <w:bookmarkEnd w:id="1062"/>
        <w:bookmarkEnd w:id="1063"/>
      </w:del>
    </w:p>
    <w:p w14:paraId="313804E2" w14:textId="02239F2D" w:rsidR="00711387" w:rsidRPr="00BF1001" w:rsidDel="00A51CD4" w:rsidRDefault="00711387">
      <w:pPr>
        <w:rPr>
          <w:del w:id="1065" w:author="naseem begum" w:date="2018-05-25T14:06:00Z"/>
        </w:rPr>
      </w:pPr>
      <w:del w:id="1066" w:author="naseem begum" w:date="2018-05-25T14:06:00Z">
        <w:r w:rsidRPr="000D393E" w:rsidDel="00A51CD4">
          <w:delText>En este capítulo se hablar</w:delText>
        </w:r>
        <w:r w:rsidRPr="00405014" w:rsidDel="00A51CD4">
          <w:delText xml:space="preserve">á de la motivación tras la realización de este TFG, los objetivos que </w:delText>
        </w:r>
        <w:r w:rsidRPr="00BF1001" w:rsidDel="00A51CD4">
          <w:delText>se tienen y por último los requisitos a cumplir al finalizar el proyecto.</w:delText>
        </w:r>
      </w:del>
    </w:p>
    <w:p w14:paraId="4D202EDD" w14:textId="24407F43" w:rsidR="00711387" w:rsidRPr="00224523" w:rsidDel="00A51CD4" w:rsidRDefault="00711387">
      <w:pPr>
        <w:rPr>
          <w:del w:id="1067" w:author="naseem begum" w:date="2018-05-25T14:06:00Z"/>
        </w:rPr>
        <w:pPrChange w:id="1068" w:author="naseem begum" w:date="2018-05-30T18:10:00Z">
          <w:pPr>
            <w:pStyle w:val="Ttulo2"/>
            <w:numPr>
              <w:ilvl w:val="1"/>
              <w:numId w:val="2"/>
            </w:numPr>
          </w:pPr>
        </w:pPrChange>
      </w:pPr>
      <w:bookmarkStart w:id="1069" w:name="_Toc508030547"/>
      <w:bookmarkStart w:id="1070" w:name="_Toc508052184"/>
      <w:del w:id="1071" w:author="naseem begum" w:date="2018-05-25T14:06:00Z">
        <w:r w:rsidRPr="00224523" w:rsidDel="00A51CD4">
          <w:delText>Motivación</w:delText>
        </w:r>
        <w:bookmarkEnd w:id="1069"/>
        <w:bookmarkEnd w:id="1070"/>
      </w:del>
    </w:p>
    <w:p w14:paraId="5C557C8D" w14:textId="7D80B029" w:rsidR="005C0B72" w:rsidDel="00A51CD4" w:rsidRDefault="005C0B72">
      <w:pPr>
        <w:rPr>
          <w:del w:id="1072" w:author="naseem begum" w:date="2018-05-25T14:06:00Z"/>
        </w:rPr>
        <w:pPrChange w:id="1073" w:author="naseem begum" w:date="2018-05-30T18:10:00Z">
          <w:pPr>
            <w:jc w:val="both"/>
          </w:pPr>
        </w:pPrChange>
      </w:pPr>
      <w:commentRangeStart w:id="1074"/>
      <w:del w:id="1075" w:author="naseem begum" w:date="2018-05-25T14:06:00Z">
        <w:r w:rsidDel="00A51CD4">
          <w:delText>El primer motivo para la realización del proyecto es que</w:delText>
        </w:r>
        <w:r w:rsidR="00920B1D" w:rsidDel="00A51CD4">
          <w:delText xml:space="preserve"> el </w:delText>
        </w:r>
        <w:r w:rsidDel="00A51CD4">
          <w:delText xml:space="preserve">código del </w:delText>
        </w:r>
        <w:r w:rsidR="00920B1D" w:rsidDel="00A51CD4">
          <w:delText>framework PABRE, y en concreto</w:delText>
        </w:r>
        <w:r w:rsidDel="00A51CD4">
          <w:delText xml:space="preserve"> de</w:delText>
        </w:r>
        <w:r w:rsidR="00920B1D" w:rsidDel="00A51CD4">
          <w:delText xml:space="preserve"> l</w:delText>
        </w:r>
        <w:r w:rsidDel="00A51CD4">
          <w:delText>os servicios web PABRE-WS, no tiene la calidad deseada para que pueda</w:delText>
        </w:r>
        <w:r w:rsidR="00920B1D" w:rsidDel="00A51CD4">
          <w:delText xml:space="preserve"> se</w:delText>
        </w:r>
        <w:r w:rsidDel="00A51CD4">
          <w:delText>r</w:delText>
        </w:r>
        <w:r w:rsidR="00920B1D" w:rsidDel="00A51CD4">
          <w:delText xml:space="preserve"> usado en proyectos europeos para la gestión y búsqueda de patrones de requisitos</w:delText>
        </w:r>
        <w:r w:rsidDel="00A51CD4">
          <w:delText>, en concreto en cuanto a robustez, mantenibilidad y extensibilidad</w:delText>
        </w:r>
        <w:r w:rsidR="00920B1D" w:rsidDel="00A51CD4">
          <w:delText xml:space="preserve">. </w:delText>
        </w:r>
        <w:r w:rsidDel="00A51CD4">
          <w:delText xml:space="preserve">La mejora de la robustez hará que el software esté al máximo libre de fallos que pudieran </w:delText>
        </w:r>
        <w:r w:rsidR="003300C6" w:rsidDel="00A51CD4">
          <w:delText xml:space="preserve">afectar </w:delText>
        </w:r>
        <w:r w:rsidR="003300C6" w:rsidRPr="005C4D42" w:rsidDel="00A51CD4">
          <w:delText>en</w:delText>
        </w:r>
        <w:r w:rsidR="00711387" w:rsidRPr="005C4D42" w:rsidDel="00A51CD4">
          <w:delText xml:space="preserve"> la fase de </w:delText>
        </w:r>
        <w:r w:rsidR="00711387" w:rsidRPr="00BF1001" w:rsidDel="00A51CD4">
          <w:delText>licitación</w:delText>
        </w:r>
        <w:r w:rsidR="00711387" w:rsidRPr="005C4D42" w:rsidDel="00A51CD4">
          <w:delText xml:space="preserve"> de requisitos</w:delText>
        </w:r>
        <w:r w:rsidR="002E0BFF" w:rsidDel="00A51CD4">
          <w:delText>.</w:delText>
        </w:r>
        <w:r w:rsidR="00711387" w:rsidRPr="005C4D42" w:rsidDel="00A51CD4">
          <w:delText xml:space="preserve"> </w:delText>
        </w:r>
        <w:r w:rsidDel="00A51CD4">
          <w:delText xml:space="preserve">La mejora </w:delText>
        </w:r>
      </w:del>
      <w:del w:id="1076" w:author="naseem begum" w:date="2018-04-08T18:06:00Z">
        <w:r w:rsidDel="00B563C2">
          <w:delText>del mantenibilidad</w:delText>
        </w:r>
      </w:del>
      <w:del w:id="1077" w:author="naseem begum" w:date="2018-05-25T14:06:00Z">
        <w:r w:rsidDel="00A51CD4">
          <w:delText xml:space="preserve"> y la extensibilidad harán que sea más fácil localizar errores que puedan existir y extender el software con nuevas funcionalidades. </w:delText>
        </w:r>
      </w:del>
    </w:p>
    <w:p w14:paraId="66B2A92D" w14:textId="17E707E8" w:rsidR="00711387" w:rsidRPr="005C4D42" w:rsidDel="00A51CD4" w:rsidRDefault="005C0B72">
      <w:pPr>
        <w:rPr>
          <w:del w:id="1078" w:author="naseem begum" w:date="2018-05-25T14:06:00Z"/>
        </w:rPr>
        <w:pPrChange w:id="1079" w:author="naseem begum" w:date="2018-05-30T18:10:00Z">
          <w:pPr>
            <w:jc w:val="both"/>
          </w:pPr>
        </w:pPrChange>
      </w:pPr>
      <w:del w:id="1080" w:author="naseem begum" w:date="2018-05-25T14:06:00Z">
        <w:r w:rsidDel="00A51CD4">
          <w:delText>El otro motivo para la realización del proyecto es que</w:delText>
        </w:r>
        <w:r w:rsidR="00920B1D" w:rsidDel="00A51CD4">
          <w:delText xml:space="preserve"> las empresas involucradas en los proyectos europeos </w:delText>
        </w:r>
        <w:r w:rsidDel="00A51CD4">
          <w:delText xml:space="preserve">que usaran los servicios web de PABRE </w:delText>
        </w:r>
        <w:r w:rsidR="00920B1D" w:rsidDel="00A51CD4">
          <w:delText xml:space="preserve">están identificando algunas funcionalidades y datos de los patrones de requisitos que no </w:delText>
        </w:r>
        <w:r w:rsidDel="00A51CD4">
          <w:delText xml:space="preserve">se </w:delText>
        </w:r>
        <w:r w:rsidR="00920B1D" w:rsidDel="00A51CD4">
          <w:delText>ofrec</w:delText>
        </w:r>
        <w:r w:rsidDel="00A51CD4">
          <w:delText>en</w:delText>
        </w:r>
        <w:r w:rsidR="00920B1D" w:rsidDel="00A51CD4">
          <w:delText xml:space="preserve"> actualmente</w:delText>
        </w:r>
        <w:r w:rsidDel="00A51CD4">
          <w:delText xml:space="preserve">. </w:delText>
        </w:r>
        <w:commentRangeEnd w:id="1074"/>
        <w:r w:rsidDel="00A51CD4">
          <w:rPr>
            <w:rStyle w:val="Refdecomentario"/>
          </w:rPr>
          <w:commentReference w:id="1074"/>
        </w:r>
      </w:del>
    </w:p>
    <w:p w14:paraId="6F111BD4" w14:textId="772FF8B0" w:rsidR="00711387" w:rsidRPr="00224523" w:rsidDel="00A51CD4" w:rsidRDefault="00711387">
      <w:pPr>
        <w:rPr>
          <w:del w:id="1081" w:author="naseem begum" w:date="2018-05-25T14:06:00Z"/>
        </w:rPr>
        <w:pPrChange w:id="1082" w:author="naseem begum" w:date="2018-05-30T18:10:00Z">
          <w:pPr>
            <w:pStyle w:val="Ttulo2"/>
            <w:numPr>
              <w:ilvl w:val="1"/>
              <w:numId w:val="2"/>
            </w:numPr>
          </w:pPr>
        </w:pPrChange>
      </w:pPr>
      <w:bookmarkStart w:id="1083" w:name="_Toc508030548"/>
      <w:bookmarkStart w:id="1084" w:name="_Toc508052185"/>
      <w:del w:id="1085" w:author="naseem begum" w:date="2018-05-25T14:06:00Z">
        <w:r w:rsidRPr="00224523" w:rsidDel="00A51CD4">
          <w:delText>Objetivos</w:delText>
        </w:r>
        <w:bookmarkEnd w:id="1083"/>
        <w:bookmarkEnd w:id="1084"/>
      </w:del>
    </w:p>
    <w:p w14:paraId="7E659736" w14:textId="589431BF" w:rsidR="00711387" w:rsidRPr="005C4D42" w:rsidDel="00A51CD4" w:rsidRDefault="00711387">
      <w:pPr>
        <w:rPr>
          <w:del w:id="1086" w:author="naseem begum" w:date="2018-05-25T14:06:00Z"/>
        </w:rPr>
        <w:pPrChange w:id="1087" w:author="naseem begum" w:date="2018-05-30T18:10:00Z">
          <w:pPr>
            <w:jc w:val="both"/>
          </w:pPr>
        </w:pPrChange>
      </w:pPr>
      <w:del w:id="1088" w:author="naseem begum" w:date="2018-05-25T14:06:00Z">
        <w:r w:rsidRPr="005C4D42" w:rsidDel="00A51CD4">
          <w:delText>Los objetivos de mi proyecto son</w:delText>
        </w:r>
        <w:r w:rsidR="005C0B72" w:rsidDel="00A51CD4">
          <w:delText xml:space="preserve"> por una parte</w:delText>
        </w:r>
        <w:r w:rsidRPr="005C4D42" w:rsidDel="00A51CD4">
          <w:delText xml:space="preserve"> </w:delText>
        </w:r>
        <w:r w:rsidR="005C0B72" w:rsidDel="00A51CD4">
          <w:delText xml:space="preserve">la </w:delText>
        </w:r>
        <w:r w:rsidRPr="005C4D42" w:rsidDel="00A51CD4">
          <w:delText>mejora</w:delText>
        </w:r>
        <w:r w:rsidR="005C0B72" w:rsidDel="00A51CD4">
          <w:delText xml:space="preserve"> de</w:delText>
        </w:r>
        <w:r w:rsidRPr="005C4D42" w:rsidDel="00A51CD4">
          <w:delText xml:space="preserve"> la calidad </w:delText>
        </w:r>
        <w:r w:rsidR="005C0B72" w:rsidDel="00A51CD4">
          <w:delText>del código de los servicios web de PABRE</w:delText>
        </w:r>
        <w:r w:rsidRPr="005C4D42" w:rsidDel="00A51CD4">
          <w:delText xml:space="preserve"> para que sea más </w:delText>
        </w:r>
        <w:r w:rsidR="005C0B72" w:rsidDel="00A51CD4">
          <w:delText xml:space="preserve">robusto, </w:delText>
        </w:r>
        <w:r w:rsidRPr="005C4D42" w:rsidDel="00A51CD4">
          <w:delText xml:space="preserve">mantenible y </w:delText>
        </w:r>
        <w:r w:rsidR="005C0B72" w:rsidDel="00A51CD4">
          <w:delText>más fácilmente extensible</w:delText>
        </w:r>
        <w:r w:rsidRPr="005C4D42" w:rsidDel="00A51CD4">
          <w:delText xml:space="preserve">, </w:delText>
        </w:r>
        <w:r w:rsidR="005C0B72" w:rsidDel="00A51CD4">
          <w:delText xml:space="preserve">y por otra parte el </w:delText>
        </w:r>
        <w:r w:rsidRPr="005C4D42" w:rsidDel="00A51CD4">
          <w:delText xml:space="preserve">extender </w:delText>
        </w:r>
        <w:r w:rsidR="005C0B72" w:rsidDel="00A51CD4">
          <w:delText>el framework PABRE</w:delText>
        </w:r>
        <w:r w:rsidRPr="005C4D42" w:rsidDel="00A51CD4">
          <w:delText xml:space="preserve"> </w:delText>
        </w:r>
        <w:r w:rsidR="00954078" w:rsidDel="00A51CD4">
          <w:delText xml:space="preserve">para añadir </w:delText>
        </w:r>
        <w:r w:rsidRPr="005C4D42" w:rsidDel="00A51CD4">
          <w:delText xml:space="preserve">nuevos atributos que se requieren en los proyectos europeos OpenReq y QRapid, </w:delText>
        </w:r>
        <w:r w:rsidR="00954078" w:rsidDel="00A51CD4">
          <w:delText xml:space="preserve">así como </w:delText>
        </w:r>
        <w:r w:rsidRPr="005C4D42" w:rsidDel="00A51CD4">
          <w:delText xml:space="preserve">implementar diferentes búsquedas </w:delText>
        </w:r>
        <w:r w:rsidR="00954078" w:rsidDel="00A51CD4">
          <w:delText xml:space="preserve">de patrones de requisitos que se necesitaran en dichos </w:delText>
        </w:r>
        <w:commentRangeStart w:id="1089"/>
        <w:r w:rsidR="00954078" w:rsidDel="00A51CD4">
          <w:delText>proyectos</w:delText>
        </w:r>
        <w:commentRangeEnd w:id="1089"/>
        <w:r w:rsidR="00954078" w:rsidDel="00A51CD4">
          <w:rPr>
            <w:rStyle w:val="Refdecomentario"/>
          </w:rPr>
          <w:commentReference w:id="1089"/>
        </w:r>
        <w:r w:rsidR="00954078" w:rsidDel="00A51CD4">
          <w:delText xml:space="preserve">. </w:delText>
        </w:r>
      </w:del>
    </w:p>
    <w:p w14:paraId="1A66F4EC" w14:textId="4E3E9C98" w:rsidR="00711387" w:rsidRPr="00BF1001" w:rsidDel="00A51CD4" w:rsidRDefault="00711387">
      <w:pPr>
        <w:rPr>
          <w:del w:id="1090" w:author="naseem begum" w:date="2018-05-25T14:06:00Z"/>
        </w:rPr>
        <w:pPrChange w:id="1091" w:author="naseem begum" w:date="2018-05-30T18:10:00Z">
          <w:pPr>
            <w:pStyle w:val="Ttulo2"/>
            <w:numPr>
              <w:ilvl w:val="1"/>
              <w:numId w:val="2"/>
            </w:numPr>
          </w:pPr>
        </w:pPrChange>
      </w:pPr>
      <w:bookmarkStart w:id="1092" w:name="_Toc508030549"/>
      <w:bookmarkStart w:id="1093" w:name="_Toc508052186"/>
      <w:commentRangeStart w:id="1094"/>
      <w:del w:id="1095" w:author="naseem begum" w:date="2018-05-25T14:06:00Z">
        <w:r w:rsidRPr="00224523" w:rsidDel="00A51CD4">
          <w:delText>Requisitos</w:delText>
        </w:r>
        <w:bookmarkEnd w:id="1092"/>
        <w:bookmarkEnd w:id="1093"/>
        <w:r w:rsidRPr="00BF1001" w:rsidDel="00A51CD4">
          <w:delText xml:space="preserve"> </w:delText>
        </w:r>
        <w:commentRangeEnd w:id="1094"/>
        <w:r w:rsidR="00280C65" w:rsidDel="00A51CD4">
          <w:rPr>
            <w:rStyle w:val="Refdecomentario"/>
          </w:rPr>
          <w:commentReference w:id="1094"/>
        </w:r>
      </w:del>
    </w:p>
    <w:p w14:paraId="7ACEB069" w14:textId="65C7708F" w:rsidR="00711387" w:rsidRPr="005C4D42" w:rsidDel="00A51CD4" w:rsidRDefault="00711387">
      <w:pPr>
        <w:rPr>
          <w:del w:id="1096" w:author="naseem begum" w:date="2018-05-25T14:06:00Z"/>
        </w:rPr>
      </w:pPr>
      <w:del w:id="1097" w:author="naseem begum" w:date="2018-05-25T14:06:00Z">
        <w:r w:rsidRPr="005C4D42" w:rsidDel="00A51CD4">
          <w:delText>Los requisitos que tiene mi TFG son los siguientes:</w:delText>
        </w:r>
      </w:del>
    </w:p>
    <w:p w14:paraId="119FE39B" w14:textId="06FCE97F" w:rsidR="00954078" w:rsidDel="00A51CD4" w:rsidRDefault="00974A22">
      <w:pPr>
        <w:rPr>
          <w:del w:id="1098" w:author="naseem begum" w:date="2018-05-25T14:06:00Z"/>
        </w:rPr>
        <w:pPrChange w:id="1099" w:author="naseem begum" w:date="2018-05-30T18:10:00Z">
          <w:pPr>
            <w:pStyle w:val="Prrafodelista"/>
            <w:numPr>
              <w:numId w:val="20"/>
            </w:numPr>
            <w:ind w:left="360" w:hanging="360"/>
            <w:jc w:val="both"/>
          </w:pPr>
        </w:pPrChange>
      </w:pPr>
      <w:del w:id="1100" w:author="naseem begum" w:date="2018-05-25T14:06:00Z">
        <w:r w:rsidDel="00A51CD4">
          <w:delText>Mejorar la calidad</w:delText>
        </w:r>
        <w:r w:rsidRPr="005C4D42" w:rsidDel="00A51CD4">
          <w:delText xml:space="preserve"> </w:delText>
        </w:r>
        <w:r w:rsidDel="00A51CD4">
          <w:delText>d</w:delText>
        </w:r>
        <w:r w:rsidR="00711387" w:rsidRPr="005C4D42" w:rsidDel="00A51CD4">
          <w:delText>el código base</w:delText>
        </w:r>
        <w:r w:rsidR="00954078" w:rsidDel="00A51CD4">
          <w:delText>.</w:delText>
        </w:r>
        <w:r w:rsidR="00711387" w:rsidRPr="005C4D42" w:rsidDel="00A51CD4">
          <w:delText xml:space="preserve"> </w:delText>
        </w:r>
      </w:del>
    </w:p>
    <w:p w14:paraId="7E1A4FCE" w14:textId="605410BE" w:rsidR="00974A22" w:rsidDel="00A51CD4" w:rsidRDefault="00954078">
      <w:pPr>
        <w:rPr>
          <w:del w:id="1101" w:author="naseem begum" w:date="2018-05-25T14:06:00Z"/>
        </w:rPr>
        <w:pPrChange w:id="1102" w:author="naseem begum" w:date="2018-05-30T18:10:00Z">
          <w:pPr>
            <w:pStyle w:val="Prrafodelista"/>
            <w:numPr>
              <w:ilvl w:val="1"/>
              <w:numId w:val="20"/>
            </w:numPr>
            <w:ind w:left="1080" w:hanging="360"/>
            <w:jc w:val="both"/>
          </w:pPr>
        </w:pPrChange>
      </w:pPr>
      <w:del w:id="1103" w:author="naseem begum" w:date="2018-05-25T14:06:00Z">
        <w:r w:rsidDel="00A51CD4">
          <w:delText xml:space="preserve">Mejorar la mantenibilidad y extensibilidad </w:delText>
        </w:r>
        <w:r w:rsidR="00711387" w:rsidRPr="005C4D42" w:rsidDel="00A51CD4">
          <w:delText>realiza</w:delText>
        </w:r>
        <w:r w:rsidDel="00A51CD4">
          <w:delText>ndo</w:delText>
        </w:r>
        <w:r w:rsidR="00711387" w:rsidRPr="005C4D42" w:rsidDel="00A51CD4">
          <w:delText xml:space="preserve"> </w:delText>
        </w:r>
        <w:r w:rsidDel="00A51CD4">
          <w:delText xml:space="preserve">los </w:delText>
        </w:r>
        <w:r w:rsidR="00711387" w:rsidRPr="00BF1001" w:rsidDel="00A51CD4">
          <w:rPr>
            <w:i/>
          </w:rPr>
          <w:delText>refactors</w:delText>
        </w:r>
        <w:r w:rsidR="00711387" w:rsidRPr="005C4D42" w:rsidDel="00A51CD4">
          <w:delText xml:space="preserve"> necesarios </w:delText>
        </w:r>
        <w:r w:rsidDel="00A51CD4">
          <w:delText>y</w:delText>
        </w:r>
        <w:r w:rsidR="00711387" w:rsidRPr="005C4D42" w:rsidDel="00A51CD4">
          <w:delText xml:space="preserve"> documenta</w:delText>
        </w:r>
        <w:r w:rsidDel="00A51CD4">
          <w:delText>ndo</w:delText>
        </w:r>
        <w:r w:rsidR="00711387" w:rsidRPr="005C4D42" w:rsidDel="00A51CD4">
          <w:delText xml:space="preserve"> la API actual añadiendo todas llamadas </w:delText>
        </w:r>
        <w:r w:rsidR="003300C6" w:rsidRPr="005C4D42" w:rsidDel="00A51CD4">
          <w:delText>posibles,</w:delText>
        </w:r>
      </w:del>
    </w:p>
    <w:p w14:paraId="6652B290" w14:textId="6DB93B84" w:rsidR="00711387" w:rsidRPr="005C4D42" w:rsidDel="00A51CD4" w:rsidRDefault="00954078">
      <w:pPr>
        <w:rPr>
          <w:del w:id="1104" w:author="naseem begum" w:date="2018-05-25T14:06:00Z"/>
        </w:rPr>
        <w:pPrChange w:id="1105" w:author="naseem begum" w:date="2018-05-30T18:10:00Z">
          <w:pPr>
            <w:pStyle w:val="Prrafodelista"/>
            <w:numPr>
              <w:ilvl w:val="1"/>
              <w:numId w:val="20"/>
            </w:numPr>
            <w:ind w:left="1080" w:hanging="360"/>
            <w:jc w:val="both"/>
          </w:pPr>
        </w:pPrChange>
      </w:pPr>
      <w:del w:id="1106" w:author="naseem begum" w:date="2018-05-25T14:06:00Z">
        <w:r w:rsidDel="00A51CD4">
          <w:delText xml:space="preserve">Mejorar la robustez </w:delText>
        </w:r>
        <w:r w:rsidR="00711387" w:rsidRPr="005C4D42" w:rsidDel="00A51CD4">
          <w:delText>comproba</w:delText>
        </w:r>
        <w:r w:rsidDel="00A51CD4">
          <w:delText>ndo</w:delText>
        </w:r>
        <w:r w:rsidR="00711387" w:rsidRPr="005C4D42" w:rsidDel="00A51CD4">
          <w:delText xml:space="preserve"> que todas las funcionalidades funcionan perfectamente o como se espera y </w:delText>
        </w:r>
        <w:commentRangeStart w:id="1107"/>
        <w:r w:rsidR="00974A22" w:rsidDel="00A51CD4">
          <w:delText>mejorando en entorno de</w:delText>
        </w:r>
        <w:r w:rsidR="00711387" w:rsidRPr="005C4D42" w:rsidDel="00A51CD4">
          <w:delText xml:space="preserve"> </w:delText>
        </w:r>
        <w:commentRangeStart w:id="1108"/>
        <w:r w:rsidR="00711387" w:rsidRPr="005C4D42" w:rsidDel="00A51CD4">
          <w:delText>pruebas</w:delText>
        </w:r>
        <w:r w:rsidR="00974A22" w:rsidDel="00A51CD4">
          <w:delText xml:space="preserve"> automatizadas del código para el posterior uso de este entorno en posteriores versiones del código</w:delText>
        </w:r>
        <w:commentRangeEnd w:id="1107"/>
        <w:r w:rsidR="007A6A45" w:rsidDel="00A51CD4">
          <w:rPr>
            <w:rStyle w:val="Refdecomentario"/>
          </w:rPr>
          <w:commentReference w:id="1107"/>
        </w:r>
        <w:r w:rsidR="00711387" w:rsidRPr="005C4D42" w:rsidDel="00A51CD4">
          <w:delText xml:space="preserve"> </w:delText>
        </w:r>
        <w:commentRangeEnd w:id="1108"/>
        <w:r w:rsidR="00974A22" w:rsidDel="00A51CD4">
          <w:rPr>
            <w:rStyle w:val="Refdecomentario"/>
          </w:rPr>
          <w:commentReference w:id="1108"/>
        </w:r>
        <w:r w:rsidR="00974A22" w:rsidRPr="005C4D42" w:rsidDel="00A51CD4">
          <w:delText xml:space="preserve"> </w:delText>
        </w:r>
      </w:del>
    </w:p>
    <w:p w14:paraId="3ADA7EE1" w14:textId="33232072" w:rsidR="00954078" w:rsidDel="00A51CD4" w:rsidRDefault="00711387">
      <w:pPr>
        <w:rPr>
          <w:del w:id="1109" w:author="naseem begum" w:date="2018-05-25T14:06:00Z"/>
        </w:rPr>
        <w:pPrChange w:id="1110" w:author="naseem begum" w:date="2018-05-30T18:10:00Z">
          <w:pPr>
            <w:pStyle w:val="Prrafodelista"/>
            <w:numPr>
              <w:ilvl w:val="1"/>
              <w:numId w:val="20"/>
            </w:numPr>
            <w:ind w:left="1080" w:hanging="360"/>
            <w:jc w:val="both"/>
          </w:pPr>
        </w:pPrChange>
      </w:pPr>
      <w:del w:id="1111" w:author="naseem begum" w:date="2018-05-25T14:06:00Z">
        <w:r w:rsidRPr="005C4D42" w:rsidDel="00A51CD4">
          <w:delText xml:space="preserve">Implementar los cambios </w:delText>
        </w:r>
        <w:r w:rsidR="00954078" w:rsidDel="00A51CD4">
          <w:delText xml:space="preserve">en los patrones de requisitos </w:delText>
        </w:r>
        <w:r w:rsidRPr="005C4D42" w:rsidDel="00A51CD4">
          <w:delText>que se requieran</w:delText>
        </w:r>
        <w:r w:rsidR="00954078" w:rsidDel="00A51CD4">
          <w:delText xml:space="preserve"> en los proyectos OpenReq y Q-Rapids.</w:delText>
        </w:r>
      </w:del>
    </w:p>
    <w:p w14:paraId="0D99396C" w14:textId="05EF349C" w:rsidR="00711387" w:rsidRPr="005C4D42" w:rsidDel="00A51CD4" w:rsidRDefault="00954078">
      <w:pPr>
        <w:rPr>
          <w:del w:id="1112" w:author="naseem begum" w:date="2018-05-25T14:06:00Z"/>
        </w:rPr>
        <w:pPrChange w:id="1113" w:author="naseem begum" w:date="2018-05-30T18:10:00Z">
          <w:pPr>
            <w:pStyle w:val="Prrafodelista"/>
            <w:numPr>
              <w:ilvl w:val="1"/>
              <w:numId w:val="20"/>
            </w:numPr>
            <w:ind w:left="1080" w:hanging="360"/>
            <w:jc w:val="both"/>
          </w:pPr>
        </w:pPrChange>
      </w:pPr>
      <w:del w:id="1114" w:author="naseem begum" w:date="2018-05-25T14:06:00Z">
        <w:r w:rsidDel="00A51CD4">
          <w:delText>A</w:delText>
        </w:r>
        <w:r w:rsidR="00711387" w:rsidRPr="005C4D42" w:rsidDel="00A51CD4">
          <w:delText>ñadir nuevos atributos</w:delText>
        </w:r>
        <w:r w:rsidDel="00A51CD4">
          <w:delText xml:space="preserve"> a los patrones. Los atributos que se requieran se irán identificando </w:delText>
        </w:r>
        <w:r w:rsidR="00711387" w:rsidRPr="005C4D42" w:rsidDel="00A51CD4">
          <w:delText>a medida que avance el TFG</w:delText>
        </w:r>
        <w:r w:rsidDel="00A51CD4">
          <w:delText xml:space="preserve">, ya su vez los proyectos europeos. El uso de una metodología </w:delText>
        </w:r>
        <w:commentRangeStart w:id="1115"/>
        <w:r w:rsidDel="00A51CD4">
          <w:delText>agile</w:delText>
        </w:r>
        <w:commentRangeEnd w:id="1115"/>
        <w:r w:rsidDel="00A51CD4">
          <w:rPr>
            <w:rStyle w:val="Refdecomentario"/>
          </w:rPr>
          <w:commentReference w:id="1115"/>
        </w:r>
        <w:r w:rsidDel="00A51CD4">
          <w:delText xml:space="preserve">, </w:delText>
        </w:r>
        <w:r w:rsidR="00711387" w:rsidRPr="005C4D42" w:rsidDel="00A51CD4">
          <w:delText>ya que como se ha comentado en el apartado de Metodología, permit</w:delText>
        </w:r>
        <w:r w:rsidDel="00A51CD4">
          <w:delText>irá</w:delText>
        </w:r>
        <w:r w:rsidR="00711387" w:rsidRPr="005C4D42" w:rsidDel="00A51CD4">
          <w:delText xml:space="preserve"> ir </w:delText>
        </w:r>
        <w:r w:rsidDel="00A51CD4">
          <w:delText xml:space="preserve">implementado estos cambios a medida que se vayan identificando. </w:delText>
        </w:r>
      </w:del>
    </w:p>
    <w:p w14:paraId="778C5D48" w14:textId="5EFDCB20" w:rsidR="00954078" w:rsidDel="00A51CD4" w:rsidRDefault="00711387">
      <w:pPr>
        <w:rPr>
          <w:del w:id="1116" w:author="naseem begum" w:date="2018-05-25T14:06:00Z"/>
        </w:rPr>
        <w:pPrChange w:id="1117" w:author="naseem begum" w:date="2018-05-30T18:10:00Z">
          <w:pPr>
            <w:pStyle w:val="Prrafodelista"/>
            <w:numPr>
              <w:numId w:val="20"/>
            </w:numPr>
            <w:ind w:left="360" w:hanging="360"/>
            <w:jc w:val="both"/>
          </w:pPr>
        </w:pPrChange>
      </w:pPr>
      <w:del w:id="1118" w:author="naseem begum" w:date="2018-05-25T14:06:00Z">
        <w:r w:rsidRPr="005C4D42" w:rsidDel="00A51CD4">
          <w:delText xml:space="preserve">Implementar las consultas </w:delText>
        </w:r>
        <w:r w:rsidR="00954078" w:rsidDel="00A51CD4">
          <w:delText>de patrones de requisitos que se requieran en los proyectos OpenReq y Q-Rapids.</w:delText>
        </w:r>
      </w:del>
    </w:p>
    <w:p w14:paraId="4A3CA86B" w14:textId="7547F3C2" w:rsidR="00711387" w:rsidRPr="005C4D42" w:rsidDel="00B563C2" w:rsidRDefault="00280C65">
      <w:pPr>
        <w:rPr>
          <w:del w:id="1119" w:author="naseem begum" w:date="2018-04-08T18:12:00Z"/>
        </w:rPr>
        <w:pPrChange w:id="1120" w:author="naseem begum" w:date="2018-05-30T18:10:00Z">
          <w:pPr>
            <w:pStyle w:val="Prrafodelista"/>
            <w:numPr>
              <w:ilvl w:val="1"/>
              <w:numId w:val="20"/>
            </w:numPr>
            <w:ind w:left="1080" w:hanging="360"/>
            <w:jc w:val="both"/>
          </w:pPr>
        </w:pPrChange>
      </w:pPr>
      <w:del w:id="1121" w:author="naseem begum" w:date="2018-05-25T14:06:00Z">
        <w:r w:rsidDel="00A51CD4">
          <w:delText>Desarrollar nuevos tipos de consultas de patrones. Al igual que en el requisito anterior, se irán determinando las búsquedas a desarrollar a medida que avance el proyecto y a su vez los proyectos europeos. De entrada se han identificado ya dos tipos de búsqueda que actualmente no se ofrece y que se necesitará que son búsquedas que permitirán encontrar los</w:delText>
        </w:r>
        <w:r w:rsidR="00711387" w:rsidRPr="005C4D42" w:rsidDel="00A51CD4">
          <w:delText xml:space="preserve"> patrones </w:delText>
        </w:r>
        <w:r w:rsidDel="00A51CD4">
          <w:delText xml:space="preserve">que tengan unas determinadas </w:delText>
        </w:r>
        <w:r w:rsidR="00711387" w:rsidRPr="005C4D42" w:rsidDel="00A51CD4">
          <w:delText xml:space="preserve">las palabras claves </w:delText>
        </w:r>
        <w:r w:rsidDel="00A51CD4">
          <w:delText>y</w:delText>
        </w:r>
        <w:r w:rsidR="00711387" w:rsidRPr="005C4D42" w:rsidDel="00A51CD4">
          <w:delText xml:space="preserve"> </w:delText>
        </w:r>
        <w:commentRangeStart w:id="1122"/>
        <w:r w:rsidR="00711387" w:rsidRPr="005C4D42" w:rsidDel="00A51CD4">
          <w:delText>realizar búsqueda varias palabras que tengan similitud con alguna de las palabras claves</w:delText>
        </w:r>
        <w:commentRangeEnd w:id="1122"/>
        <w:r w:rsidDel="00A51CD4">
          <w:rPr>
            <w:rStyle w:val="Refdecomentario"/>
          </w:rPr>
          <w:commentReference w:id="1122"/>
        </w:r>
        <w:r w:rsidR="00711387" w:rsidRPr="005C4D42" w:rsidDel="00A51CD4">
          <w:delText>.</w:delText>
        </w:r>
      </w:del>
    </w:p>
    <w:p w14:paraId="1415F5F4" w14:textId="645F5F72" w:rsidR="00711387" w:rsidRPr="00B563C2" w:rsidDel="00A51CD4" w:rsidRDefault="00711387">
      <w:pPr>
        <w:rPr>
          <w:del w:id="1123" w:author="naseem begum" w:date="2018-05-25T14:06:00Z"/>
          <w:rFonts w:asciiTheme="majorHAnsi" w:eastAsiaTheme="majorEastAsia" w:hAnsiTheme="majorHAnsi" w:cstheme="majorBidi"/>
          <w:color w:val="2E74B5" w:themeColor="accent1" w:themeShade="BF"/>
          <w:sz w:val="32"/>
          <w:szCs w:val="32"/>
        </w:rPr>
        <w:pPrChange w:id="1124" w:author="naseem begum" w:date="2018-05-30T18:10:00Z">
          <w:pPr>
            <w:spacing w:after="160"/>
          </w:pPr>
        </w:pPrChange>
      </w:pPr>
      <w:bookmarkStart w:id="1125" w:name="_Toc508030550"/>
      <w:del w:id="1126" w:author="naseem begum" w:date="2018-04-08T18:12:00Z">
        <w:r w:rsidDel="00B563C2">
          <w:br w:type="page"/>
        </w:r>
      </w:del>
    </w:p>
    <w:p w14:paraId="29894664" w14:textId="352BF65A" w:rsidR="00711387" w:rsidRPr="00224523" w:rsidDel="00A51CD4" w:rsidRDefault="00711387">
      <w:pPr>
        <w:rPr>
          <w:del w:id="1127" w:author="naseem begum" w:date="2018-05-25T14:06:00Z"/>
        </w:rPr>
        <w:pPrChange w:id="1128" w:author="naseem begum" w:date="2018-05-30T18:10:00Z">
          <w:pPr>
            <w:pStyle w:val="Ttulo1"/>
            <w:numPr>
              <w:numId w:val="2"/>
            </w:numPr>
          </w:pPr>
        </w:pPrChange>
      </w:pPr>
      <w:bookmarkStart w:id="1129" w:name="_Toc508052187"/>
      <w:del w:id="1130" w:author="naseem begum" w:date="2018-05-25T14:06:00Z">
        <w:r w:rsidRPr="00224523" w:rsidDel="00A51CD4">
          <w:delText>Alcance</w:delText>
        </w:r>
        <w:bookmarkEnd w:id="1125"/>
        <w:bookmarkEnd w:id="1129"/>
      </w:del>
    </w:p>
    <w:p w14:paraId="125E3F60" w14:textId="3993C61D" w:rsidR="00711387" w:rsidRPr="005C4D42" w:rsidDel="00A51CD4" w:rsidRDefault="00711387">
      <w:pPr>
        <w:rPr>
          <w:del w:id="1131" w:author="naseem begum" w:date="2018-05-25T14:06:00Z"/>
        </w:rPr>
        <w:pPrChange w:id="1132" w:author="naseem begum" w:date="2018-05-30T18:10:00Z">
          <w:pPr>
            <w:jc w:val="both"/>
          </w:pPr>
        </w:pPrChange>
      </w:pPr>
      <w:del w:id="1133" w:author="naseem begum" w:date="2018-05-25T14:06:00Z">
        <w:r w:rsidRPr="005C4D42" w:rsidDel="00A51CD4">
          <w:delText>El proyecto abarca 3 puntos:</w:delText>
        </w:r>
      </w:del>
    </w:p>
    <w:p w14:paraId="44B1FF92" w14:textId="1B3F8B10" w:rsidR="00711387" w:rsidRPr="005C4D42" w:rsidDel="00A51CD4" w:rsidRDefault="000E1B37">
      <w:pPr>
        <w:rPr>
          <w:del w:id="1134" w:author="naseem begum" w:date="2018-05-25T14:06:00Z"/>
        </w:rPr>
        <w:pPrChange w:id="1135" w:author="naseem begum" w:date="2018-05-30T18:10:00Z">
          <w:pPr>
            <w:pStyle w:val="Prrafodelista"/>
            <w:numPr>
              <w:numId w:val="4"/>
            </w:numPr>
            <w:ind w:hanging="360"/>
            <w:jc w:val="both"/>
          </w:pPr>
        </w:pPrChange>
      </w:pPr>
      <w:del w:id="1136" w:author="naseem begum" w:date="2018-05-25T14:06:00Z">
        <w:r w:rsidDel="00A51CD4">
          <w:delText>L</w:delText>
        </w:r>
        <w:r w:rsidR="00711387" w:rsidRPr="005C4D42" w:rsidDel="00A51CD4">
          <w:delText xml:space="preserve">a mejora de código que ya se implementó en otros proyectos fin de grado realizados anteriormente, validar que todo lo realizado hasta ahora funciona correctamente, mejorar los tests existentes y generar nuevos tests para mejorar la robustez, mejorar el código para que sea más mantenible y realizar </w:delText>
        </w:r>
        <w:r w:rsidR="00441561" w:rsidRPr="005C4D42" w:rsidDel="00A51CD4">
          <w:delText>refactors</w:delText>
        </w:r>
        <w:r w:rsidR="00711387" w:rsidRPr="005C4D42" w:rsidDel="00A51CD4">
          <w:delText xml:space="preserve"> para que los próximos desarrolladores que vayan a trabajar en el mismo proyecto no tengan que invertir mucho tiempo en entender el código. </w:delText>
        </w:r>
      </w:del>
    </w:p>
    <w:p w14:paraId="7BA658A1" w14:textId="4DFFF4D8" w:rsidR="00711387" w:rsidRPr="005C4D42" w:rsidDel="00A51CD4" w:rsidRDefault="00711387">
      <w:pPr>
        <w:rPr>
          <w:del w:id="1137" w:author="naseem begum" w:date="2018-05-25T14:06:00Z"/>
        </w:rPr>
        <w:pPrChange w:id="1138" w:author="naseem begum" w:date="2018-05-30T18:10:00Z">
          <w:pPr>
            <w:pStyle w:val="Prrafodelista"/>
            <w:numPr>
              <w:numId w:val="4"/>
            </w:numPr>
            <w:ind w:hanging="360"/>
            <w:jc w:val="both"/>
          </w:pPr>
        </w:pPrChange>
      </w:pPr>
      <w:del w:id="1139" w:author="naseem begum" w:date="2018-05-25T14:06:00Z">
        <w:r w:rsidRPr="005C4D42" w:rsidDel="00A51CD4">
          <w:delText xml:space="preserve">Extender el dominio del software para implementar nuevos campos que se requieran </w:delText>
        </w:r>
        <w:r w:rsidR="000E1B37" w:rsidDel="00A51CD4">
          <w:delText>los patrones de requisitos</w:delText>
        </w:r>
        <w:r w:rsidRPr="005C4D42" w:rsidDel="00A51CD4">
          <w:delText>, por ejemplo: añadir un nuevo atributo en un patrón o implementar funcionalidad para que se pueda a acceder a los patrones indicando todas las clasificaciones mediante URL</w:delText>
        </w:r>
        <w:r w:rsidR="000E1B37" w:rsidDel="00A51CD4">
          <w:delText>.</w:delText>
        </w:r>
      </w:del>
    </w:p>
    <w:p w14:paraId="37A31B77" w14:textId="726F0EAE" w:rsidR="00711387" w:rsidRPr="005C4D42" w:rsidDel="00A51CD4" w:rsidRDefault="00711387">
      <w:pPr>
        <w:rPr>
          <w:del w:id="1140" w:author="naseem begum" w:date="2018-05-25T14:06:00Z"/>
        </w:rPr>
        <w:pPrChange w:id="1141" w:author="naseem begum" w:date="2018-05-30T18:10:00Z">
          <w:pPr>
            <w:pStyle w:val="Prrafodelista"/>
            <w:numPr>
              <w:numId w:val="4"/>
            </w:numPr>
            <w:ind w:hanging="360"/>
            <w:jc w:val="both"/>
          </w:pPr>
        </w:pPrChange>
      </w:pPr>
      <w:del w:id="1142" w:author="naseem begum" w:date="2018-05-25T14:06:00Z">
        <w:r w:rsidRPr="005C4D42" w:rsidDel="00A51CD4">
          <w:delText>Implementar búsquedas por texto para que no sea necesario tener que saber la identificación del patrón necesario, habrá varias formas de realizar búsquedas: buscar por Keyword, nombre de parámetros, nombre de métrica, patrones relacionados mediante las dependencias y por último implementar una búsqueda por texto similar.</w:delText>
        </w:r>
      </w:del>
    </w:p>
    <w:p w14:paraId="07616B31" w14:textId="096FC9E2" w:rsidR="00711387" w:rsidRPr="005C4D42" w:rsidDel="00B563C2" w:rsidRDefault="00711387">
      <w:pPr>
        <w:rPr>
          <w:del w:id="1143" w:author="naseem begum" w:date="2018-04-08T18:10:00Z"/>
        </w:rPr>
        <w:pPrChange w:id="1144" w:author="naseem begum" w:date="2018-05-30T18:10:00Z">
          <w:pPr>
            <w:jc w:val="both"/>
          </w:pPr>
        </w:pPrChange>
      </w:pPr>
      <w:del w:id="1145" w:author="naseem begum" w:date="2018-05-25T14:06:00Z">
        <w:r w:rsidRPr="005C4D42" w:rsidDel="00A51CD4">
          <w:delText>Es importante destacar que este proyecto al usar metodología ágil, después de cada sprint el alcance se puede modificar dependiendo de la necesidad y/o la prioridad que se necesiten implementar nuevas funcionalidades. Pero el alcance inicial es el indica anteriormente.</w:delText>
        </w:r>
      </w:del>
    </w:p>
    <w:p w14:paraId="3F59EACD" w14:textId="20A0AC15" w:rsidR="00711387" w:rsidRPr="005C4D42" w:rsidDel="00A51CD4" w:rsidRDefault="00711387">
      <w:pPr>
        <w:rPr>
          <w:del w:id="1146" w:author="naseem begum" w:date="2018-05-25T14:06:00Z"/>
        </w:rPr>
      </w:pPr>
    </w:p>
    <w:p w14:paraId="7791968E" w14:textId="33956F41" w:rsidR="00711387" w:rsidDel="00A51CD4" w:rsidRDefault="00711387">
      <w:pPr>
        <w:rPr>
          <w:del w:id="1147" w:author="naseem begum" w:date="2018-05-25T14:06:00Z"/>
        </w:rPr>
        <w:pPrChange w:id="1148" w:author="naseem begum" w:date="2018-05-30T18:10:00Z">
          <w:pPr>
            <w:pStyle w:val="Ttulo2"/>
            <w:numPr>
              <w:ilvl w:val="1"/>
              <w:numId w:val="2"/>
            </w:numPr>
          </w:pPr>
        </w:pPrChange>
      </w:pPr>
      <w:bookmarkStart w:id="1149" w:name="_Toc508030551"/>
      <w:bookmarkStart w:id="1150" w:name="_Toc508052188"/>
      <w:del w:id="1151" w:author="naseem begum" w:date="2018-05-25T14:06:00Z">
        <w:r w:rsidRPr="00224523" w:rsidDel="00A51CD4">
          <w:delText>Obstáculos</w:delText>
        </w:r>
        <w:bookmarkEnd w:id="1149"/>
        <w:bookmarkEnd w:id="1150"/>
      </w:del>
    </w:p>
    <w:p w14:paraId="2749CEDB" w14:textId="390EAB3F" w:rsidR="00711387" w:rsidRPr="000D393E" w:rsidDel="00A51CD4" w:rsidRDefault="00711387">
      <w:pPr>
        <w:rPr>
          <w:del w:id="1152" w:author="naseem begum" w:date="2018-05-25T14:06:00Z"/>
        </w:rPr>
        <w:pPrChange w:id="1153" w:author="naseem begum" w:date="2018-05-30T18:10:00Z">
          <w:pPr>
            <w:jc w:val="both"/>
          </w:pPr>
        </w:pPrChange>
      </w:pPr>
      <w:del w:id="1154" w:author="naseem begum" w:date="2018-05-25T14:06:00Z">
        <w:r w:rsidDel="00A51CD4">
          <w:delText>En esta sección se analizarán los posibles obstáculos que</w:delText>
        </w:r>
        <w:commentRangeStart w:id="1155"/>
        <w:r w:rsidDel="00A51CD4">
          <w:delText xml:space="preserve"> </w:delText>
        </w:r>
        <w:r w:rsidR="000E1B37" w:rsidDel="00A51CD4">
          <w:delText xml:space="preserve">se </w:delText>
        </w:r>
        <w:r w:rsidDel="00A51CD4">
          <w:delText>pued</w:delText>
        </w:r>
        <w:r w:rsidR="000E1B37" w:rsidDel="00A51CD4">
          <w:delText>en</w:delText>
        </w:r>
        <w:r w:rsidDel="00A51CD4">
          <w:delText xml:space="preserve"> encontrar</w:delText>
        </w:r>
        <w:commentRangeEnd w:id="1155"/>
        <w:r w:rsidR="000E1B37" w:rsidDel="00A51CD4">
          <w:rPr>
            <w:rStyle w:val="Refdecomentario"/>
          </w:rPr>
          <w:commentReference w:id="1155"/>
        </w:r>
        <w:r w:rsidR="000E1B37" w:rsidDel="00A51CD4">
          <w:delText xml:space="preserve"> durante la realización del TFG.</w:delText>
        </w:r>
      </w:del>
    </w:p>
    <w:p w14:paraId="55917868" w14:textId="62D62A45" w:rsidR="00711387" w:rsidRPr="00BF1001" w:rsidDel="00A51CD4" w:rsidRDefault="00711387">
      <w:pPr>
        <w:rPr>
          <w:del w:id="1156" w:author="naseem begum" w:date="2018-05-25T14:06:00Z"/>
          <w:color w:val="2E74B5" w:themeColor="accent1" w:themeShade="BF"/>
        </w:rPr>
        <w:pPrChange w:id="1157" w:author="naseem begum" w:date="2018-05-30T18:10:00Z">
          <w:pPr>
            <w:pStyle w:val="Ttulo3"/>
            <w:numPr>
              <w:ilvl w:val="2"/>
              <w:numId w:val="2"/>
            </w:numPr>
          </w:pPr>
        </w:pPrChange>
      </w:pPr>
      <w:bookmarkStart w:id="1158" w:name="_Toc508030552"/>
      <w:bookmarkStart w:id="1159" w:name="_Toc508052189"/>
      <w:del w:id="1160" w:author="naseem begum" w:date="2018-05-25T14:06:00Z">
        <w:r w:rsidRPr="00BF1001" w:rsidDel="00A51CD4">
          <w:rPr>
            <w:color w:val="2E74B5" w:themeColor="accent1" w:themeShade="BF"/>
          </w:rPr>
          <w:delText>Restricción Temporal</w:delText>
        </w:r>
        <w:bookmarkEnd w:id="1158"/>
        <w:bookmarkEnd w:id="1159"/>
      </w:del>
    </w:p>
    <w:p w14:paraId="48C5073F" w14:textId="7558C8D6" w:rsidR="00711387" w:rsidRPr="005C4D42" w:rsidDel="00A51CD4" w:rsidRDefault="00711387">
      <w:pPr>
        <w:rPr>
          <w:del w:id="1161" w:author="naseem begum" w:date="2018-05-25T14:06:00Z"/>
        </w:rPr>
        <w:pPrChange w:id="1162" w:author="naseem begum" w:date="2018-05-30T18:10:00Z">
          <w:pPr>
            <w:jc w:val="both"/>
          </w:pPr>
        </w:pPrChange>
      </w:pPr>
      <w:del w:id="1163" w:author="naseem begum" w:date="2018-05-25T14:06:00Z">
        <w:r w:rsidRPr="005C4D42" w:rsidDel="00A51CD4">
          <w:delText xml:space="preserve">Dado que el TFG tiene una fecha límite fijada, la cual no puede ser extendida por las condiciones en las cuales se desarrolla, ante impedimentos </w:delText>
        </w:r>
        <w:r w:rsidR="00974A22" w:rsidDel="00A51CD4">
          <w:delText xml:space="preserve">que puedan </w:delText>
        </w:r>
        <w:r w:rsidRPr="005C4D42" w:rsidDel="00A51CD4">
          <w:delText>surgi</w:delText>
        </w:r>
        <w:r w:rsidR="00974A22" w:rsidDel="00A51CD4">
          <w:delText>r</w:delText>
        </w:r>
        <w:r w:rsidRPr="005C4D42" w:rsidDel="00A51CD4">
          <w:delText xml:space="preserve"> se </w:delText>
        </w:r>
        <w:r w:rsidR="00974A22" w:rsidDel="00A51CD4">
          <w:delText xml:space="preserve">deberá </w:delText>
        </w:r>
        <w:r w:rsidRPr="005C4D42" w:rsidDel="00A51CD4">
          <w:delText>reaccionar de forma ágil y continuar adelante para no comprometer la fecha de entrega.</w:delText>
        </w:r>
      </w:del>
    </w:p>
    <w:p w14:paraId="49B3D114" w14:textId="1DB56636" w:rsidR="00711387" w:rsidRPr="00BF1001" w:rsidDel="00A51CD4" w:rsidRDefault="00711387">
      <w:pPr>
        <w:rPr>
          <w:del w:id="1164" w:author="naseem begum" w:date="2018-05-25T14:06:00Z"/>
          <w:color w:val="2E74B5" w:themeColor="accent1" w:themeShade="BF"/>
        </w:rPr>
        <w:pPrChange w:id="1165" w:author="naseem begum" w:date="2018-05-30T18:10:00Z">
          <w:pPr>
            <w:pStyle w:val="Ttulo3"/>
            <w:numPr>
              <w:ilvl w:val="2"/>
              <w:numId w:val="2"/>
            </w:numPr>
          </w:pPr>
        </w:pPrChange>
      </w:pPr>
      <w:bookmarkStart w:id="1166" w:name="_Toc508030553"/>
      <w:bookmarkStart w:id="1167" w:name="_Toc508052190"/>
      <w:del w:id="1168" w:author="naseem begum" w:date="2018-05-25T14:06:00Z">
        <w:r w:rsidRPr="00BF1001" w:rsidDel="00A51CD4">
          <w:rPr>
            <w:color w:val="2E74B5" w:themeColor="accent1" w:themeShade="BF"/>
          </w:rPr>
          <w:delText>Trabajar sobre código ya existente de otras personas</w:delText>
        </w:r>
        <w:bookmarkEnd w:id="1166"/>
        <w:bookmarkEnd w:id="1167"/>
      </w:del>
    </w:p>
    <w:p w14:paraId="1268DA43" w14:textId="07CBDCB9" w:rsidR="00711387" w:rsidRPr="005C4D42" w:rsidDel="00A51CD4" w:rsidRDefault="00711387">
      <w:pPr>
        <w:rPr>
          <w:del w:id="1169" w:author="naseem begum" w:date="2018-05-25T14:06:00Z"/>
        </w:rPr>
        <w:pPrChange w:id="1170" w:author="naseem begum" w:date="2018-05-30T18:10:00Z">
          <w:pPr>
            <w:jc w:val="both"/>
          </w:pPr>
        </w:pPrChange>
      </w:pPr>
      <w:del w:id="1171" w:author="naseem begum" w:date="2018-05-25T14:06:00Z">
        <w:r w:rsidRPr="005C4D42" w:rsidDel="00A51CD4">
          <w:delText>Dado que la parte existente de código perteneciente a los servicios web PABRE-WS lo ha escrito otra persona puede ser que en algún momento resulte complicado entenderlo. Si este problema se llegara a dar, consultando la documentación asociada al código podría solucionarse fácilmente. También es importante recalcar el riesgo de que al realizar estas modificaciones aparezcan errores. En tal caso, las pruebas automatizadas deberían detectarlo.</w:delText>
        </w:r>
      </w:del>
    </w:p>
    <w:p w14:paraId="5B8A08B1" w14:textId="01358375" w:rsidR="00711387" w:rsidRPr="00BF1001" w:rsidDel="00A51CD4" w:rsidRDefault="00711387">
      <w:pPr>
        <w:rPr>
          <w:del w:id="1172" w:author="naseem begum" w:date="2018-05-25T14:06:00Z"/>
          <w:color w:val="2E74B5" w:themeColor="accent1" w:themeShade="BF"/>
        </w:rPr>
        <w:pPrChange w:id="1173" w:author="naseem begum" w:date="2018-05-30T18:10:00Z">
          <w:pPr>
            <w:pStyle w:val="Ttulo3"/>
            <w:numPr>
              <w:ilvl w:val="2"/>
              <w:numId w:val="2"/>
            </w:numPr>
          </w:pPr>
        </w:pPrChange>
      </w:pPr>
      <w:bookmarkStart w:id="1174" w:name="_Toc508030554"/>
      <w:bookmarkStart w:id="1175" w:name="_Toc508052191"/>
      <w:del w:id="1176" w:author="naseem begum" w:date="2018-05-25T14:06:00Z">
        <w:r w:rsidRPr="00BF1001" w:rsidDel="00A51CD4">
          <w:rPr>
            <w:color w:val="2E74B5" w:themeColor="accent1" w:themeShade="BF"/>
          </w:rPr>
          <w:delText>Configuración del entorno de desarrollo</w:delText>
        </w:r>
        <w:bookmarkEnd w:id="1174"/>
        <w:bookmarkEnd w:id="1175"/>
      </w:del>
    </w:p>
    <w:p w14:paraId="597C4BA9" w14:textId="70F8A099" w:rsidR="00711387" w:rsidRPr="005C4D42" w:rsidDel="00A51CD4" w:rsidRDefault="00711387">
      <w:pPr>
        <w:rPr>
          <w:del w:id="1177" w:author="naseem begum" w:date="2018-05-25T14:06:00Z"/>
        </w:rPr>
        <w:pPrChange w:id="1178" w:author="naseem begum" w:date="2018-05-30T18:10:00Z">
          <w:pPr>
            <w:jc w:val="both"/>
          </w:pPr>
        </w:pPrChange>
      </w:pPr>
      <w:del w:id="1179" w:author="naseem begum" w:date="2018-05-25T14:06:00Z">
        <w:r w:rsidRPr="005C4D42" w:rsidDel="00A51CD4">
          <w:delText>Para continuar con la implementación de PABRE-WS es necesario disponer de las herramientas específicas con las que se ha desarrollado. Se requiere descargar la versión apropiada de cada una de estas herramientas, así como de configurarlas para el proyecto. En el mundo del desarrollo de software esta tarea a menudo suele involucrar un cierto tiempo debido a la multitud de herramientas y parámetros que entran en juego. Para conseguir que el entorno de desarrollo funcione correctamente es indispensable seguir la guía de configuración del proyecto. Finalmente, para saber si esta tarea se ha realizado correctamente se debe ejecutar el programa y comprobar que su funcionamiento es el esperado.</w:delText>
        </w:r>
      </w:del>
    </w:p>
    <w:p w14:paraId="106F78AD" w14:textId="3D2A834E" w:rsidR="00711387" w:rsidRPr="00224523" w:rsidDel="00A51CD4" w:rsidRDefault="00711387">
      <w:pPr>
        <w:rPr>
          <w:del w:id="1180" w:author="naseem begum" w:date="2018-05-25T14:06:00Z"/>
        </w:rPr>
        <w:pPrChange w:id="1181" w:author="naseem begum" w:date="2018-05-30T18:10:00Z">
          <w:pPr>
            <w:pStyle w:val="Ttulo1"/>
            <w:numPr>
              <w:numId w:val="2"/>
            </w:numPr>
          </w:pPr>
        </w:pPrChange>
      </w:pPr>
      <w:bookmarkStart w:id="1182" w:name="_Toc508030555"/>
      <w:bookmarkStart w:id="1183" w:name="_Toc508052192"/>
      <w:del w:id="1184" w:author="naseem begum" w:date="2018-05-25T14:06:00Z">
        <w:r w:rsidRPr="00224523" w:rsidDel="00A51CD4">
          <w:delText>Metodología</w:delText>
        </w:r>
        <w:bookmarkEnd w:id="1182"/>
        <w:bookmarkEnd w:id="1183"/>
      </w:del>
    </w:p>
    <w:p w14:paraId="1F753601" w14:textId="7E92051B" w:rsidR="00711387" w:rsidRPr="00224523" w:rsidDel="00A51CD4" w:rsidRDefault="00711387">
      <w:pPr>
        <w:rPr>
          <w:del w:id="1185" w:author="naseem begum" w:date="2018-05-25T14:06:00Z"/>
        </w:rPr>
        <w:pPrChange w:id="1186" w:author="naseem begum" w:date="2018-05-30T18:10:00Z">
          <w:pPr>
            <w:pStyle w:val="Ttulo2"/>
            <w:numPr>
              <w:ilvl w:val="1"/>
              <w:numId w:val="2"/>
            </w:numPr>
          </w:pPr>
        </w:pPrChange>
      </w:pPr>
      <w:bookmarkStart w:id="1187" w:name="_Toc508030556"/>
      <w:bookmarkStart w:id="1188" w:name="_Toc508052193"/>
      <w:del w:id="1189" w:author="naseem begum" w:date="2018-05-25T14:06:00Z">
        <w:r w:rsidRPr="00224523" w:rsidDel="00A51CD4">
          <w:delText>Metodología de trabajo</w:delText>
        </w:r>
        <w:bookmarkEnd w:id="1187"/>
        <w:bookmarkEnd w:id="1188"/>
      </w:del>
    </w:p>
    <w:p w14:paraId="6EA57DD5" w14:textId="49081019" w:rsidR="00711387" w:rsidDel="00A51CD4" w:rsidRDefault="00711387">
      <w:pPr>
        <w:rPr>
          <w:del w:id="1190" w:author="naseem begum" w:date="2018-05-25T14:06:00Z"/>
        </w:rPr>
        <w:pPrChange w:id="1191" w:author="naseem begum" w:date="2018-05-30T18:10:00Z">
          <w:pPr>
            <w:jc w:val="both"/>
          </w:pPr>
        </w:pPrChange>
      </w:pPr>
      <w:del w:id="1192" w:author="naseem begum" w:date="2018-05-25T14:06:00Z">
        <w:r w:rsidRPr="005C4D42" w:rsidDel="00A51CD4">
          <w:delText xml:space="preserve">La metodología de trabajo elegida está basada en metodología </w:delText>
        </w:r>
        <w:commentRangeStart w:id="1193"/>
        <w:r w:rsidRPr="005C4D42" w:rsidDel="00A51CD4">
          <w:delText xml:space="preserve">agile </w:delText>
        </w:r>
        <w:commentRangeEnd w:id="1193"/>
        <w:r w:rsidR="00A60940" w:rsidDel="00A51CD4">
          <w:rPr>
            <w:rStyle w:val="Refdecomentario"/>
          </w:rPr>
          <w:commentReference w:id="1193"/>
        </w:r>
      </w:del>
      <w:customXmlDelRangeStart w:id="1194" w:author="naseem begum" w:date="2018-05-25T14:06:00Z"/>
      <w:sdt>
        <w:sdtPr>
          <w:id w:val="-901528356"/>
          <w:citation/>
        </w:sdtPr>
        <w:sdtContent>
          <w:customXmlDelRangeEnd w:id="1194"/>
          <w:del w:id="1195" w:author="naseem begum" w:date="2018-05-25T14:06:00Z">
            <w:r w:rsidDel="00A51CD4">
              <w:fldChar w:fldCharType="begin"/>
            </w:r>
            <w:r w:rsidDel="00A51CD4">
              <w:delInstrText xml:space="preserve"> CITATION Agi \l 3082 </w:delInstrText>
            </w:r>
            <w:r w:rsidDel="00A51CD4">
              <w:fldChar w:fldCharType="separate"/>
            </w:r>
            <w:r w:rsidR="00934028" w:rsidDel="00A51CD4">
              <w:rPr>
                <w:noProof/>
              </w:rPr>
              <w:delText xml:space="preserve"> </w:delText>
            </w:r>
            <w:r w:rsidR="00934028" w:rsidRPr="00934028" w:rsidDel="00A51CD4">
              <w:rPr>
                <w:noProof/>
              </w:rPr>
              <w:delText>[18]</w:delText>
            </w:r>
            <w:r w:rsidDel="00A51CD4">
              <w:fldChar w:fldCharType="end"/>
            </w:r>
          </w:del>
          <w:customXmlDelRangeStart w:id="1196" w:author="naseem begum" w:date="2018-05-25T14:06:00Z"/>
        </w:sdtContent>
      </w:sdt>
      <w:customXmlDelRangeEnd w:id="1196"/>
      <w:del w:id="1197" w:author="naseem begum" w:date="2018-05-25T14:06:00Z">
        <w:r w:rsidRPr="005C4D42" w:rsidDel="00A51CD4">
          <w:delText xml:space="preserve">, con </w:delText>
        </w:r>
        <w:r w:rsidRPr="005C4D42" w:rsidDel="00A51CD4">
          <w:rPr>
            <w:i/>
          </w:rPr>
          <w:delText>s</w:delText>
        </w:r>
        <w:r w:rsidRPr="00BF1001" w:rsidDel="00A51CD4">
          <w:rPr>
            <w:i/>
          </w:rPr>
          <w:delText>prints</w:delText>
        </w:r>
        <w:r w:rsidRPr="005C4D42" w:rsidDel="00A51CD4">
          <w:delText xml:space="preserve"> que tienen una duración de 2 semanas, donde al finalizar el </w:delText>
        </w:r>
        <w:commentRangeStart w:id="1198"/>
        <w:r w:rsidRPr="00BF1001" w:rsidDel="00A51CD4">
          <w:rPr>
            <w:i/>
          </w:rPr>
          <w:delText>Sprint</w:delText>
        </w:r>
        <w:r w:rsidRPr="005C4D42" w:rsidDel="00A51CD4">
          <w:delText xml:space="preserve"> </w:delText>
        </w:r>
        <w:commentRangeEnd w:id="1198"/>
        <w:r w:rsidR="00A60940" w:rsidDel="00A51CD4">
          <w:rPr>
            <w:rStyle w:val="Refdecomentario"/>
          </w:rPr>
          <w:commentReference w:id="1198"/>
        </w:r>
        <w:r w:rsidRPr="005C4D42" w:rsidDel="00A51CD4">
          <w:delText>se realizará una reunión de seguimiento. Igualmente, también en circunstancias que fueron necesarias, con la directora y la codirectora. Estas reuniones tienen como objetivo revisar el estado actual del proyecto, determinar las tareas a desarrollar hasta la próxima reunión, consultar dudas y obtener recomendaciones. Se ha elegido esta metodología dado que es un proyecto donde los requisitos se pueden ir cambiando dependiendo de las necesidades que se tenga</w:delText>
        </w:r>
        <w:r w:rsidR="00A60940" w:rsidDel="00A51CD4">
          <w:delText xml:space="preserve"> en los proyectos europeos en cuanto a atributos de los patrones de requisitos y búsquedas de dichos </w:delText>
        </w:r>
      </w:del>
      <w:del w:id="1199" w:author="naseem begum" w:date="2018-04-08T17:09:00Z">
        <w:r w:rsidR="00A60940" w:rsidDel="003300C6">
          <w:delText>patrones.</w:delText>
        </w:r>
        <w:r w:rsidRPr="005C4D42" w:rsidDel="003300C6">
          <w:delText>.</w:delText>
        </w:r>
      </w:del>
    </w:p>
    <w:p w14:paraId="5DD93A6E" w14:textId="7D999449" w:rsidR="00711387" w:rsidRPr="005C4D42" w:rsidDel="00A51CD4" w:rsidRDefault="00711387">
      <w:pPr>
        <w:rPr>
          <w:del w:id="1200" w:author="naseem begum" w:date="2018-05-25T14:06:00Z"/>
        </w:rPr>
        <w:pPrChange w:id="1201" w:author="naseem begum" w:date="2018-05-30T18:10:00Z">
          <w:pPr>
            <w:jc w:val="both"/>
          </w:pPr>
        </w:pPrChange>
      </w:pPr>
      <w:del w:id="1202" w:author="naseem begum" w:date="2018-05-25T14:06:00Z">
        <w:r w:rsidRPr="005C4D42" w:rsidDel="00A51CD4">
          <w:delText>En cuanto al código, se utilizará un repositorio en Bitbucket</w:delText>
        </w:r>
      </w:del>
      <w:customXmlDelRangeStart w:id="1203" w:author="naseem begum" w:date="2018-05-25T14:06:00Z"/>
      <w:sdt>
        <w:sdtPr>
          <w:id w:val="2144692755"/>
          <w:citation/>
        </w:sdtPr>
        <w:sdtContent>
          <w:customXmlDelRangeEnd w:id="1203"/>
          <w:del w:id="1204" w:author="naseem begum" w:date="2018-05-25T14:06:00Z">
            <w:r w:rsidDel="00A51CD4">
              <w:fldChar w:fldCharType="begin"/>
            </w:r>
            <w:r w:rsidDel="00A51CD4">
              <w:delInstrText xml:space="preserve"> CITATION Atl \l 3082 </w:delInstrText>
            </w:r>
            <w:r w:rsidDel="00A51CD4">
              <w:fldChar w:fldCharType="separate"/>
            </w:r>
            <w:r w:rsidR="00934028" w:rsidDel="00A51CD4">
              <w:rPr>
                <w:noProof/>
              </w:rPr>
              <w:delText xml:space="preserve"> </w:delText>
            </w:r>
            <w:r w:rsidR="00934028" w:rsidRPr="00934028" w:rsidDel="00A51CD4">
              <w:rPr>
                <w:noProof/>
              </w:rPr>
              <w:delText>[19]</w:delText>
            </w:r>
            <w:r w:rsidDel="00A51CD4">
              <w:fldChar w:fldCharType="end"/>
            </w:r>
          </w:del>
          <w:customXmlDelRangeStart w:id="1205" w:author="naseem begum" w:date="2018-05-25T14:06:00Z"/>
        </w:sdtContent>
      </w:sdt>
      <w:customXmlDelRangeEnd w:id="1205"/>
      <w:del w:id="1206" w:author="naseem begum" w:date="2018-05-25T14:06:00Z">
        <w:r w:rsidRPr="005C4D42" w:rsidDel="00A51CD4">
          <w:delText>, dado que la herramienta G</w:delText>
        </w:r>
        <w:r w:rsidDel="00A51CD4">
          <w:delText>i</w:delText>
        </w:r>
        <w:r w:rsidRPr="005C4D42" w:rsidDel="00A51CD4">
          <w:delText>t</w:delText>
        </w:r>
      </w:del>
      <w:customXmlDelRangeStart w:id="1207" w:author="naseem begum" w:date="2018-05-25T14:06:00Z"/>
      <w:sdt>
        <w:sdtPr>
          <w:id w:val="37938211"/>
          <w:citation/>
        </w:sdtPr>
        <w:sdtContent>
          <w:customXmlDelRangeEnd w:id="1207"/>
          <w:del w:id="1208" w:author="naseem begum" w:date="2018-05-25T14:06:00Z">
            <w:r w:rsidDel="00A51CD4">
              <w:fldChar w:fldCharType="begin"/>
            </w:r>
            <w:r w:rsidDel="00A51CD4">
              <w:delInstrText xml:space="preserve"> CITATION Lin \l 3082 </w:delInstrText>
            </w:r>
            <w:r w:rsidDel="00A51CD4">
              <w:fldChar w:fldCharType="separate"/>
            </w:r>
            <w:r w:rsidR="00934028" w:rsidDel="00A51CD4">
              <w:rPr>
                <w:noProof/>
              </w:rPr>
              <w:delText xml:space="preserve"> </w:delText>
            </w:r>
            <w:r w:rsidR="00934028" w:rsidRPr="00934028" w:rsidDel="00A51CD4">
              <w:rPr>
                <w:noProof/>
              </w:rPr>
              <w:delText>[20]</w:delText>
            </w:r>
            <w:r w:rsidDel="00A51CD4">
              <w:fldChar w:fldCharType="end"/>
            </w:r>
          </w:del>
          <w:customXmlDelRangeStart w:id="1209" w:author="naseem begum" w:date="2018-05-25T14:06:00Z"/>
        </w:sdtContent>
      </w:sdt>
      <w:customXmlDelRangeEnd w:id="1209"/>
      <w:del w:id="1210" w:author="naseem begum" w:date="2018-05-25T14:06:00Z">
        <w:r w:rsidRPr="005C4D42" w:rsidDel="00A51CD4">
          <w:delText xml:space="preserve"> nos permite seguir la evolución del código y poder ir realizando entregas según se vaya realizando las tareas habladas durante la reunión que se realizará antes del sprint. Durante el </w:delText>
        </w:r>
        <w:commentRangeStart w:id="1211"/>
        <w:r w:rsidRPr="005C4D42" w:rsidDel="00A51CD4">
          <w:delText xml:space="preserve">sprint </w:delText>
        </w:r>
        <w:commentRangeEnd w:id="1211"/>
        <w:r w:rsidR="00A60940" w:rsidDel="00A51CD4">
          <w:rPr>
            <w:rStyle w:val="Refdecomentario"/>
          </w:rPr>
          <w:commentReference w:id="1211"/>
        </w:r>
        <w:r w:rsidRPr="005C4D42" w:rsidDel="00A51CD4">
          <w:delText xml:space="preserve">se irán creado diferentes ramas para ir realizando las tareas, existirá una rama principal que es la rama estable llamada “Master”, cada vez que se acabe de implementar una tarea se ejecutarán todos los tests que se habían realizado hasta ahora, con ello se comprobará que todas las funcionalidades implementadas hasta ahora siguen funcionando, una vez que se pasen todos los tests se realizará un </w:delText>
        </w:r>
        <w:r w:rsidRPr="008C35DD" w:rsidDel="00A51CD4">
          <w:rPr>
            <w:i/>
          </w:rPr>
          <w:delText>merge</w:delText>
        </w:r>
        <w:r w:rsidRPr="005C4D42" w:rsidDel="00A51CD4">
          <w:delText xml:space="preserve"> en la rama principal (Master) y se considerará que esa tarea esta completada</w:delText>
        </w:r>
        <w:r w:rsidDel="00A51CD4">
          <w:delText>.</w:delText>
        </w:r>
      </w:del>
    </w:p>
    <w:p w14:paraId="71A37715" w14:textId="19E8D870" w:rsidR="00711387" w:rsidRPr="005C4D42" w:rsidDel="00A51CD4" w:rsidRDefault="00711387">
      <w:pPr>
        <w:rPr>
          <w:del w:id="1212" w:author="naseem begum" w:date="2018-05-25T14:06:00Z"/>
        </w:rPr>
        <w:pPrChange w:id="1213" w:author="naseem begum" w:date="2018-05-30T18:10:00Z">
          <w:pPr>
            <w:jc w:val="both"/>
          </w:pPr>
        </w:pPrChange>
      </w:pPr>
      <w:del w:id="1214" w:author="naseem begum" w:date="2018-05-25T14:06:00Z">
        <w:r w:rsidDel="00A51CD4">
          <w:delText>P</w:delText>
        </w:r>
        <w:r w:rsidRPr="005C4D42" w:rsidDel="00A51CD4">
          <w:delText xml:space="preserve">ara organizar mejor el trabajo y tener una perspectiva más amplia del trabajo a realizar, se cuenta con una estructura base dividida en 3 etapas. Dentro de cada etapa se realizarán los </w:delText>
        </w:r>
        <w:r w:rsidRPr="00BF1001" w:rsidDel="00A51CD4">
          <w:rPr>
            <w:i/>
          </w:rPr>
          <w:delText>Sprints</w:delText>
        </w:r>
        <w:r w:rsidRPr="005C4D42" w:rsidDel="00A51CD4">
          <w:delText xml:space="preserve"> en los que se irá planificando las cosas pendientes de realizar y la gestión del TFG.</w:delText>
        </w:r>
      </w:del>
    </w:p>
    <w:p w14:paraId="05D2C7AE" w14:textId="54350645" w:rsidR="00711387" w:rsidRPr="00BF1001" w:rsidDel="00A51CD4" w:rsidRDefault="00711387">
      <w:pPr>
        <w:rPr>
          <w:del w:id="1215" w:author="naseem begum" w:date="2018-05-25T14:06:00Z"/>
          <w:color w:val="2E74B5" w:themeColor="accent1" w:themeShade="BF"/>
        </w:rPr>
        <w:pPrChange w:id="1216" w:author="naseem begum" w:date="2018-05-30T18:10:00Z">
          <w:pPr>
            <w:pStyle w:val="Ttulo3"/>
            <w:numPr>
              <w:ilvl w:val="2"/>
              <w:numId w:val="2"/>
            </w:numPr>
          </w:pPr>
        </w:pPrChange>
      </w:pPr>
      <w:bookmarkStart w:id="1217" w:name="_Toc508030557"/>
      <w:bookmarkStart w:id="1218" w:name="_Toc508052194"/>
      <w:del w:id="1219" w:author="naseem begum" w:date="2018-05-25T14:06:00Z">
        <w:r w:rsidRPr="00BF1001" w:rsidDel="00A51CD4">
          <w:rPr>
            <w:color w:val="2E74B5" w:themeColor="accent1" w:themeShade="BF"/>
          </w:rPr>
          <w:delText>Etapa 1: Validación y mejora del código existente</w:delText>
        </w:r>
        <w:bookmarkEnd w:id="1217"/>
        <w:bookmarkEnd w:id="1218"/>
      </w:del>
    </w:p>
    <w:p w14:paraId="024313B7" w14:textId="3A3EB53B" w:rsidR="00711387" w:rsidRPr="005C4D42" w:rsidDel="00A51CD4" w:rsidRDefault="00711387">
      <w:pPr>
        <w:rPr>
          <w:del w:id="1220" w:author="naseem begum" w:date="2018-05-25T14:06:00Z"/>
        </w:rPr>
        <w:pPrChange w:id="1221" w:author="naseem begum" w:date="2018-05-30T18:10:00Z">
          <w:pPr>
            <w:pStyle w:val="Prrafodelista"/>
            <w:ind w:left="0"/>
            <w:jc w:val="both"/>
          </w:pPr>
        </w:pPrChange>
      </w:pPr>
      <w:del w:id="1222" w:author="naseem begum" w:date="2018-05-25T14:06:00Z">
        <w:r w:rsidRPr="005C4D42" w:rsidDel="00A51CD4">
          <w:delText>Esta etapa se basa en validar el código actual del Web Service (WS)</w:delText>
        </w:r>
      </w:del>
      <w:customXmlDelRangeStart w:id="1223" w:author="naseem begum" w:date="2018-05-25T14:06:00Z"/>
      <w:sdt>
        <w:sdtPr>
          <w:id w:val="-1960254099"/>
          <w:citation/>
        </w:sdtPr>
        <w:sdtContent>
          <w:customXmlDelRangeEnd w:id="1223"/>
          <w:del w:id="1224" w:author="naseem begum" w:date="2018-05-25T14:06:00Z">
            <w:r w:rsidDel="00A51CD4">
              <w:fldChar w:fldCharType="begin"/>
            </w:r>
            <w:r w:rsidDel="00A51CD4">
              <w:delInstrText xml:space="preserve"> CITATION Web \l 3082 </w:delInstrText>
            </w:r>
            <w:r w:rsidDel="00A51CD4">
              <w:fldChar w:fldCharType="separate"/>
            </w:r>
            <w:r w:rsidR="00934028" w:rsidDel="00A51CD4">
              <w:rPr>
                <w:noProof/>
              </w:rPr>
              <w:delText xml:space="preserve"> </w:delText>
            </w:r>
            <w:r w:rsidR="00934028" w:rsidRPr="00934028" w:rsidDel="00A51CD4">
              <w:rPr>
                <w:noProof/>
              </w:rPr>
              <w:delText>[21]</w:delText>
            </w:r>
            <w:r w:rsidDel="00A51CD4">
              <w:fldChar w:fldCharType="end"/>
            </w:r>
          </w:del>
          <w:customXmlDelRangeStart w:id="1225" w:author="naseem begum" w:date="2018-05-25T14:06:00Z"/>
        </w:sdtContent>
      </w:sdt>
      <w:customXmlDelRangeEnd w:id="1225"/>
      <w:del w:id="1226" w:author="naseem begum" w:date="2018-05-25T14:06:00Z">
        <w:r w:rsidRPr="005C4D42" w:rsidDel="00A51CD4">
          <w:delText xml:space="preserve"> implementado, lo primero que se realizará es comprobar que todo funciona correctamente, una vez comprobado que funciona se mejoraran los tests existente e implementar nuevos tests para asegurarse la robustez, una vez hecho lo anterior se procederá a realizar una refactorización general del código para que sea más fácil mantenerlo y por último se generara la nueva documentación del proyecto PABRE. </w:delText>
        </w:r>
      </w:del>
    </w:p>
    <w:p w14:paraId="64498B1C" w14:textId="708DBB68" w:rsidR="00711387" w:rsidRPr="00BF1001" w:rsidDel="00A51CD4" w:rsidRDefault="00711387">
      <w:pPr>
        <w:rPr>
          <w:del w:id="1227" w:author="naseem begum" w:date="2018-05-25T14:06:00Z"/>
          <w:color w:val="2E74B5" w:themeColor="accent1" w:themeShade="BF"/>
        </w:rPr>
        <w:pPrChange w:id="1228" w:author="naseem begum" w:date="2018-05-30T18:10:00Z">
          <w:pPr>
            <w:pStyle w:val="Ttulo3"/>
            <w:numPr>
              <w:ilvl w:val="2"/>
              <w:numId w:val="2"/>
            </w:numPr>
          </w:pPr>
        </w:pPrChange>
      </w:pPr>
      <w:bookmarkStart w:id="1229" w:name="_Toc508030558"/>
      <w:bookmarkStart w:id="1230" w:name="_Toc508052195"/>
      <w:del w:id="1231" w:author="naseem begum" w:date="2018-05-25T14:06:00Z">
        <w:r w:rsidRPr="00BF1001" w:rsidDel="00A51CD4">
          <w:rPr>
            <w:color w:val="2E74B5" w:themeColor="accent1" w:themeShade="BF"/>
          </w:rPr>
          <w:delText xml:space="preserve">Etapa 2: Diseño y </w:delText>
        </w:r>
        <w:commentRangeStart w:id="1232"/>
        <w:r w:rsidR="00D02996" w:rsidDel="00A51CD4">
          <w:rPr>
            <w:color w:val="2E74B5" w:themeColor="accent1" w:themeShade="BF"/>
          </w:rPr>
          <w:delText>d</w:delText>
        </w:r>
        <w:r w:rsidRPr="00BF1001" w:rsidDel="00A51CD4">
          <w:rPr>
            <w:color w:val="2E74B5" w:themeColor="accent1" w:themeShade="BF"/>
          </w:rPr>
          <w:delText>esarrollo</w:delText>
        </w:r>
        <w:commentRangeEnd w:id="1232"/>
        <w:r w:rsidR="00D02996" w:rsidDel="00A51CD4">
          <w:rPr>
            <w:rStyle w:val="Refdecomentario"/>
          </w:rPr>
          <w:commentReference w:id="1232"/>
        </w:r>
        <w:r w:rsidRPr="00BF1001" w:rsidDel="00A51CD4">
          <w:rPr>
            <w:color w:val="2E74B5" w:themeColor="accent1" w:themeShade="BF"/>
          </w:rPr>
          <w:delText xml:space="preserve"> de las nuevas funcionalidades</w:delText>
        </w:r>
        <w:bookmarkEnd w:id="1229"/>
        <w:bookmarkEnd w:id="1230"/>
      </w:del>
    </w:p>
    <w:p w14:paraId="746AA083" w14:textId="46778EB6" w:rsidR="00711387" w:rsidRPr="005C4D42" w:rsidDel="00A51CD4" w:rsidRDefault="00711387">
      <w:pPr>
        <w:rPr>
          <w:del w:id="1233" w:author="naseem begum" w:date="2018-05-25T14:06:00Z"/>
        </w:rPr>
        <w:pPrChange w:id="1234" w:author="naseem begum" w:date="2018-05-30T18:10:00Z">
          <w:pPr>
            <w:jc w:val="both"/>
          </w:pPr>
        </w:pPrChange>
      </w:pPr>
      <w:del w:id="1235" w:author="naseem begum" w:date="2018-05-25T14:06:00Z">
        <w:r w:rsidRPr="005C4D42" w:rsidDel="00A51CD4">
          <w:delText xml:space="preserve">Esta etapa se analizará las nuevas funcionalidades que se deben de añadir a los servicios web PABRE-WS durante el </w:delText>
        </w:r>
        <w:r w:rsidRPr="00BF1001" w:rsidDel="00A51CD4">
          <w:delText>proyecto que se va a realizar dentro del TFG</w:delText>
        </w:r>
        <w:r w:rsidRPr="005C4D42" w:rsidDel="00A51CD4">
          <w:delText>. Una vez concretados todos los cambios a realizar se procederá a implementar las funcionalidades y durante la implementación se irán implementado los tests para asegurar el correcto funcionamiento.</w:delText>
        </w:r>
      </w:del>
    </w:p>
    <w:p w14:paraId="399CBEA5" w14:textId="030F6CE8" w:rsidR="00711387" w:rsidRPr="00BF1001" w:rsidDel="00A51CD4" w:rsidRDefault="00711387">
      <w:pPr>
        <w:rPr>
          <w:del w:id="1236" w:author="naseem begum" w:date="2018-05-25T14:06:00Z"/>
          <w:color w:val="2E74B5" w:themeColor="accent1" w:themeShade="BF"/>
        </w:rPr>
        <w:pPrChange w:id="1237" w:author="naseem begum" w:date="2018-05-30T18:10:00Z">
          <w:pPr>
            <w:pStyle w:val="Ttulo3"/>
            <w:numPr>
              <w:ilvl w:val="2"/>
              <w:numId w:val="2"/>
            </w:numPr>
          </w:pPr>
        </w:pPrChange>
      </w:pPr>
      <w:bookmarkStart w:id="1238" w:name="_Toc508030559"/>
      <w:bookmarkStart w:id="1239" w:name="_Toc508052196"/>
      <w:del w:id="1240" w:author="naseem begum" w:date="2018-05-25T14:06:00Z">
        <w:r w:rsidRPr="00BF1001" w:rsidDel="00A51CD4">
          <w:rPr>
            <w:color w:val="2E74B5" w:themeColor="accent1" w:themeShade="BF"/>
          </w:rPr>
          <w:delText xml:space="preserve">Etapa 3: </w:delText>
        </w:r>
        <w:r w:rsidR="00D02996" w:rsidDel="00A51CD4">
          <w:delText xml:space="preserve">Cierre del </w:delText>
        </w:r>
        <w:commentRangeStart w:id="1241"/>
        <w:r w:rsidR="00D02996" w:rsidDel="00A51CD4">
          <w:delText>proyecto</w:delText>
        </w:r>
        <w:commentRangeEnd w:id="1241"/>
        <w:r w:rsidR="00D02996" w:rsidDel="00A51CD4">
          <w:rPr>
            <w:rStyle w:val="Refdecomentario"/>
          </w:rPr>
          <w:commentReference w:id="1241"/>
        </w:r>
        <w:bookmarkEnd w:id="1238"/>
        <w:bookmarkEnd w:id="1239"/>
      </w:del>
    </w:p>
    <w:p w14:paraId="4D4A9FED" w14:textId="7F174842" w:rsidR="00711387" w:rsidDel="00B563C2" w:rsidRDefault="00711387">
      <w:pPr>
        <w:rPr>
          <w:del w:id="1242" w:author="naseem begum" w:date="2018-04-08T18:13:00Z"/>
        </w:rPr>
        <w:pPrChange w:id="1243" w:author="naseem begum" w:date="2018-05-30T18:10:00Z">
          <w:pPr>
            <w:jc w:val="both"/>
          </w:pPr>
        </w:pPrChange>
      </w:pPr>
      <w:del w:id="1244" w:author="naseem begum" w:date="2018-05-25T14:06:00Z">
        <w:r w:rsidRPr="005C4D42" w:rsidDel="00A51CD4">
          <w:delText>En la última etapa del proyecto, teniendo todas las funcionalidades listas y funcionando correctamente, se procederá a escribir un manual de configuración</w:delText>
        </w:r>
        <w:r w:rsidRPr="00BF1001" w:rsidDel="00A51CD4">
          <w:delText xml:space="preserve"> </w:delText>
        </w:r>
        <w:r w:rsidRPr="005C4D42" w:rsidDel="00A51CD4">
          <w:delText>para que la siguiente persona que tenga que trabajar en el mismo proyecto pueda configurar todo con facilidad. Una vez haya finalizado todo lo comentado anteriormente se procederá a redactar la memoria final del TFG.</w:delText>
        </w:r>
      </w:del>
    </w:p>
    <w:p w14:paraId="42E614B9" w14:textId="77777777" w:rsidR="00711387" w:rsidRPr="005C4D42" w:rsidDel="00B563C2" w:rsidRDefault="00711387">
      <w:pPr>
        <w:rPr>
          <w:del w:id="1245" w:author="naseem begum" w:date="2018-04-08T18:13:00Z"/>
        </w:rPr>
        <w:pPrChange w:id="1246" w:author="naseem begum" w:date="2018-05-30T18:10:00Z">
          <w:pPr>
            <w:jc w:val="both"/>
          </w:pPr>
        </w:pPrChange>
      </w:pPr>
    </w:p>
    <w:p w14:paraId="0FB5DDF1" w14:textId="3B3BF540" w:rsidR="00711387" w:rsidRPr="005C4D42" w:rsidDel="00A51CD4" w:rsidRDefault="00711387">
      <w:pPr>
        <w:rPr>
          <w:del w:id="1247" w:author="naseem begum" w:date="2018-05-25T14:06:00Z"/>
        </w:rPr>
        <w:pPrChange w:id="1248" w:author="naseem begum" w:date="2018-05-30T18:10:00Z">
          <w:pPr>
            <w:jc w:val="both"/>
          </w:pPr>
        </w:pPrChange>
      </w:pPr>
      <w:del w:id="1249" w:author="naseem begum" w:date="2018-04-08T18:13:00Z">
        <w:r w:rsidRPr="005C4D42" w:rsidDel="00B563C2">
          <w:delText>.</w:delText>
        </w:r>
      </w:del>
    </w:p>
    <w:p w14:paraId="4F102D22" w14:textId="4FC39584" w:rsidR="00711387" w:rsidRPr="00224523" w:rsidDel="00A51CD4" w:rsidRDefault="00711387">
      <w:pPr>
        <w:rPr>
          <w:del w:id="1250" w:author="naseem begum" w:date="2018-05-25T14:06:00Z"/>
        </w:rPr>
        <w:pPrChange w:id="1251" w:author="naseem begum" w:date="2018-05-30T18:10:00Z">
          <w:pPr>
            <w:pStyle w:val="Ttulo2"/>
            <w:numPr>
              <w:ilvl w:val="1"/>
              <w:numId w:val="2"/>
            </w:numPr>
          </w:pPr>
        </w:pPrChange>
      </w:pPr>
      <w:bookmarkStart w:id="1252" w:name="_Toc508030560"/>
      <w:bookmarkStart w:id="1253" w:name="_Toc508052197"/>
      <w:del w:id="1254" w:author="naseem begum" w:date="2018-05-25T14:06:00Z">
        <w:r w:rsidRPr="00224523" w:rsidDel="00A51CD4">
          <w:delText>Herramientas de Seguimiento</w:delText>
        </w:r>
        <w:bookmarkEnd w:id="1252"/>
        <w:bookmarkEnd w:id="1253"/>
      </w:del>
    </w:p>
    <w:p w14:paraId="3AA04F3D" w14:textId="58978D80" w:rsidR="00711387" w:rsidRPr="005C4D42" w:rsidDel="00A51CD4" w:rsidRDefault="00711387">
      <w:pPr>
        <w:rPr>
          <w:del w:id="1255" w:author="naseem begum" w:date="2018-05-25T14:06:00Z"/>
        </w:rPr>
        <w:pPrChange w:id="1256" w:author="naseem begum" w:date="2018-05-30T18:10:00Z">
          <w:pPr>
            <w:jc w:val="both"/>
          </w:pPr>
        </w:pPrChange>
      </w:pPr>
      <w:commentRangeStart w:id="1257"/>
      <w:del w:id="1258" w:author="naseem begum" w:date="2018-05-25T14:06:00Z">
        <w:r w:rsidRPr="005C4D42" w:rsidDel="00A51CD4">
          <w:delText>Para la comunicación con la directora y codirectora del proyecto se utilizaron las herramientas habituales como el correo electrónico y en caso de que alguien no pudiese atender a la reunión se le informaba de lo hablado mediante un correo electrónico. Toda la documentación del proyecto se fue almacena</w:delText>
        </w:r>
        <w:r w:rsidDel="00A51CD4">
          <w:delText xml:space="preserve">ndo en Google Drive </w:delText>
        </w:r>
      </w:del>
      <w:customXmlDelRangeStart w:id="1259" w:author="naseem begum" w:date="2018-05-25T14:06:00Z"/>
      <w:sdt>
        <w:sdtPr>
          <w:id w:val="1834792961"/>
          <w:citation/>
        </w:sdtPr>
        <w:sdtContent>
          <w:customXmlDelRangeEnd w:id="1259"/>
          <w:del w:id="1260" w:author="naseem begum" w:date="2018-05-25T14:06:00Z">
            <w:r w:rsidDel="00A51CD4">
              <w:fldChar w:fldCharType="begin"/>
            </w:r>
            <w:r w:rsidDel="00A51CD4">
              <w:delInstrText xml:space="preserve"> CITATION Goo \l 3082 </w:delInstrText>
            </w:r>
            <w:r w:rsidDel="00A51CD4">
              <w:fldChar w:fldCharType="separate"/>
            </w:r>
            <w:r w:rsidR="00934028" w:rsidRPr="00934028" w:rsidDel="00A51CD4">
              <w:rPr>
                <w:noProof/>
              </w:rPr>
              <w:delText>[22]</w:delText>
            </w:r>
            <w:r w:rsidDel="00A51CD4">
              <w:fldChar w:fldCharType="end"/>
            </w:r>
          </w:del>
          <w:customXmlDelRangeStart w:id="1261" w:author="naseem begum" w:date="2018-05-25T14:06:00Z"/>
        </w:sdtContent>
      </w:sdt>
      <w:customXmlDelRangeEnd w:id="1261"/>
      <w:del w:id="1262" w:author="naseem begum" w:date="2018-05-25T14:06:00Z">
        <w:r w:rsidRPr="005C4D42" w:rsidDel="00A51CD4">
          <w:delText>, antes de realizar alguna entrega de GEP se compartía el documento para poder recibir feedback y modificar los cambios oportunos.</w:delText>
        </w:r>
        <w:commentRangeEnd w:id="1257"/>
        <w:r w:rsidR="00A60940" w:rsidDel="00A51CD4">
          <w:rPr>
            <w:rStyle w:val="Refdecomentario"/>
          </w:rPr>
          <w:commentReference w:id="1257"/>
        </w:r>
      </w:del>
    </w:p>
    <w:p w14:paraId="069C1972" w14:textId="607E33D4" w:rsidR="00711387" w:rsidRPr="005C4D42" w:rsidDel="00A51CD4" w:rsidRDefault="00711387">
      <w:pPr>
        <w:rPr>
          <w:del w:id="1263" w:author="naseem begum" w:date="2018-05-25T14:06:00Z"/>
        </w:rPr>
        <w:pPrChange w:id="1264" w:author="naseem begum" w:date="2018-05-30T18:10:00Z">
          <w:pPr>
            <w:pStyle w:val="Prrafodelista"/>
            <w:ind w:left="0"/>
            <w:jc w:val="both"/>
          </w:pPr>
        </w:pPrChange>
      </w:pPr>
      <w:commentRangeStart w:id="1265"/>
      <w:del w:id="1266" w:author="naseem begum" w:date="2018-05-25T14:06:00Z">
        <w:r w:rsidRPr="005C4D42" w:rsidDel="00A51CD4">
          <w:delText>En cuanto al código, se trabaja con la herramienta de control de versiones Git, juntamente con gestores de repositorios en red Bitbucket, con tal de garantizar la disponibilidad del código y facilitar la recuperación en caso de fallos.</w:delText>
        </w:r>
        <w:commentRangeEnd w:id="1265"/>
        <w:r w:rsidR="00A60940" w:rsidDel="00A51CD4">
          <w:rPr>
            <w:rStyle w:val="Refdecomentario"/>
          </w:rPr>
          <w:commentReference w:id="1265"/>
        </w:r>
      </w:del>
    </w:p>
    <w:p w14:paraId="77FFD6A0" w14:textId="7B131BCE" w:rsidR="00711387" w:rsidDel="00A51CD4" w:rsidRDefault="00711387">
      <w:pPr>
        <w:rPr>
          <w:del w:id="1267" w:author="naseem begum" w:date="2018-05-25T14:06:00Z"/>
        </w:rPr>
        <w:pPrChange w:id="1268" w:author="naseem begum" w:date="2018-05-30T18:10:00Z">
          <w:pPr>
            <w:pStyle w:val="Ttulo2"/>
            <w:numPr>
              <w:ilvl w:val="1"/>
              <w:numId w:val="2"/>
            </w:numPr>
          </w:pPr>
        </w:pPrChange>
      </w:pPr>
      <w:bookmarkStart w:id="1269" w:name="_Toc508030561"/>
      <w:bookmarkStart w:id="1270" w:name="_Toc508052198"/>
      <w:del w:id="1271" w:author="naseem begum" w:date="2018-05-25T14:06:00Z">
        <w:r w:rsidRPr="00224523" w:rsidDel="00A51CD4">
          <w:delText>Métodos de Validación</w:delText>
        </w:r>
        <w:bookmarkEnd w:id="1269"/>
        <w:bookmarkEnd w:id="1270"/>
      </w:del>
    </w:p>
    <w:p w14:paraId="2CD9AA51" w14:textId="3913E48D" w:rsidR="00711387" w:rsidRPr="000D393E" w:rsidDel="00A51CD4" w:rsidRDefault="00711387">
      <w:pPr>
        <w:rPr>
          <w:del w:id="1272" w:author="naseem begum" w:date="2018-05-25T14:06:00Z"/>
        </w:rPr>
        <w:pPrChange w:id="1273" w:author="naseem begum" w:date="2018-05-30T18:10:00Z">
          <w:pPr>
            <w:jc w:val="both"/>
          </w:pPr>
        </w:pPrChange>
      </w:pPr>
      <w:del w:id="1274" w:author="naseem begum" w:date="2018-05-25T14:06:00Z">
        <w:r w:rsidDel="00A51CD4">
          <w:delText>En esta sección se hablará de los diferentes métodos de validación que habrá durante el desarrollo del proyecto</w:delText>
        </w:r>
      </w:del>
    </w:p>
    <w:p w14:paraId="3567B85F" w14:textId="09404ECB" w:rsidR="00711387" w:rsidRPr="00BF1001" w:rsidDel="00A51CD4" w:rsidRDefault="00711387">
      <w:pPr>
        <w:rPr>
          <w:del w:id="1275" w:author="naseem begum" w:date="2018-05-25T14:06:00Z"/>
          <w:color w:val="2E74B5" w:themeColor="accent1" w:themeShade="BF"/>
        </w:rPr>
        <w:pPrChange w:id="1276" w:author="naseem begum" w:date="2018-05-30T18:10:00Z">
          <w:pPr>
            <w:pStyle w:val="Ttulo3"/>
            <w:numPr>
              <w:ilvl w:val="2"/>
              <w:numId w:val="2"/>
            </w:numPr>
          </w:pPr>
        </w:pPrChange>
      </w:pPr>
      <w:bookmarkStart w:id="1277" w:name="_Toc508030562"/>
      <w:bookmarkStart w:id="1278" w:name="_Toc508052199"/>
      <w:del w:id="1279" w:author="naseem begum" w:date="2018-05-25T14:06:00Z">
        <w:r w:rsidRPr="00BF1001" w:rsidDel="00A51CD4">
          <w:rPr>
            <w:color w:val="2E74B5" w:themeColor="accent1" w:themeShade="BF"/>
          </w:rPr>
          <w:delText>Validación de funcionalidades</w:delText>
        </w:r>
        <w:bookmarkEnd w:id="1277"/>
        <w:bookmarkEnd w:id="1278"/>
      </w:del>
    </w:p>
    <w:p w14:paraId="6B95C518" w14:textId="05EE513F" w:rsidR="00B563C2" w:rsidRPr="005C4D42" w:rsidDel="00A51CD4" w:rsidRDefault="00734EEF">
      <w:pPr>
        <w:rPr>
          <w:del w:id="1280" w:author="naseem begum" w:date="2018-05-25T14:06:00Z"/>
        </w:rPr>
        <w:pPrChange w:id="1281" w:author="naseem begum" w:date="2018-05-30T18:10:00Z">
          <w:pPr>
            <w:jc w:val="both"/>
          </w:pPr>
        </w:pPrChange>
      </w:pPr>
      <w:del w:id="1282" w:author="naseem begum" w:date="2018-05-25T14:06:00Z">
        <w:r w:rsidDel="00A51CD4">
          <w:delText>Para todas</w:delText>
        </w:r>
        <w:r w:rsidR="00711387" w:rsidRPr="005C4D42" w:rsidDel="00A51CD4">
          <w:delText xml:space="preserve"> las funcionalidades que se tienen que implementar, </w:delText>
        </w:r>
        <w:r w:rsidDel="00A51CD4">
          <w:delText xml:space="preserve">se implementaran los </w:delText>
        </w:r>
        <w:r w:rsidR="00711387" w:rsidRPr="005C4D42" w:rsidDel="00A51CD4">
          <w:delText>correspondientes tests</w:delText>
        </w:r>
        <w:r w:rsidDel="00A51CD4">
          <w:delText xml:space="preserve"> automáticos que permitirán </w:delText>
        </w:r>
        <w:r w:rsidR="00711387" w:rsidRPr="005C4D42" w:rsidDel="00A51CD4">
          <w:delText xml:space="preserve">comprobar que la funcionalidad funciona tal como se esperaba. Además, antes de implementar una funcionalidad también </w:delText>
        </w:r>
        <w:r w:rsidDel="00A51CD4">
          <w:delText>se dispondrá de</w:delText>
        </w:r>
        <w:r w:rsidR="00711387" w:rsidRPr="005C4D42" w:rsidDel="00A51CD4">
          <w:delText xml:space="preserve"> tests </w:delText>
        </w:r>
        <w:r w:rsidDel="00A51CD4">
          <w:delText>para</w:delText>
        </w:r>
        <w:r w:rsidR="00711387" w:rsidRPr="005C4D42" w:rsidDel="00A51CD4">
          <w:delText xml:space="preserve"> validar que todo lo realizado hasta ese momento funciona correctamente.</w:delText>
        </w:r>
      </w:del>
    </w:p>
    <w:p w14:paraId="42ECDF53" w14:textId="1A264D68" w:rsidR="00711387" w:rsidRPr="00BF1001" w:rsidDel="00A51CD4" w:rsidRDefault="00711387">
      <w:pPr>
        <w:rPr>
          <w:del w:id="1283" w:author="naseem begum" w:date="2018-05-25T14:06:00Z"/>
          <w:color w:val="2E74B5" w:themeColor="accent1" w:themeShade="BF"/>
        </w:rPr>
        <w:pPrChange w:id="1284" w:author="naseem begum" w:date="2018-05-30T18:10:00Z">
          <w:pPr>
            <w:pStyle w:val="Ttulo3"/>
            <w:numPr>
              <w:ilvl w:val="2"/>
              <w:numId w:val="2"/>
            </w:numPr>
          </w:pPr>
        </w:pPrChange>
      </w:pPr>
      <w:bookmarkStart w:id="1285" w:name="_Toc508030563"/>
      <w:bookmarkStart w:id="1286" w:name="_Toc508052200"/>
      <w:del w:id="1287" w:author="naseem begum" w:date="2018-05-25T14:06:00Z">
        <w:r w:rsidRPr="00BF1001" w:rsidDel="00A51CD4">
          <w:rPr>
            <w:color w:val="2E74B5" w:themeColor="accent1" w:themeShade="BF"/>
          </w:rPr>
          <w:delText>Validación de Iteraciones</w:delText>
        </w:r>
        <w:bookmarkEnd w:id="1285"/>
        <w:bookmarkEnd w:id="1286"/>
      </w:del>
    </w:p>
    <w:p w14:paraId="14404547" w14:textId="685839E1" w:rsidR="00711387" w:rsidRPr="00734EEF" w:rsidDel="00A51CD4" w:rsidRDefault="00711387">
      <w:pPr>
        <w:rPr>
          <w:del w:id="1288" w:author="naseem begum" w:date="2018-05-25T14:06:00Z"/>
        </w:rPr>
        <w:pPrChange w:id="1289" w:author="naseem begum" w:date="2018-05-30T18:10:00Z">
          <w:pPr>
            <w:jc w:val="both"/>
          </w:pPr>
        </w:pPrChange>
      </w:pPr>
      <w:del w:id="1290" w:author="naseem begum" w:date="2018-05-25T14:06:00Z">
        <w:r w:rsidRPr="005C4D42" w:rsidDel="00A51CD4">
          <w:delText xml:space="preserve">En las reuniones que se realizan cada 2 semanas se comentarán las funcionalidades implementadas durante su transcurso. </w:delText>
        </w:r>
        <w:r w:rsidRPr="00734EEF" w:rsidDel="00A51CD4">
          <w:delText xml:space="preserve">También se revisarán distintos aspectos técnicos o decisiones </w:delText>
        </w:r>
        <w:commentRangeStart w:id="1291"/>
        <w:r w:rsidRPr="00734EEF" w:rsidDel="00A51CD4">
          <w:delText>de</w:delText>
        </w:r>
        <w:commentRangeEnd w:id="1291"/>
        <w:r w:rsidR="00734EEF" w:rsidDel="00A51CD4">
          <w:rPr>
            <w:rStyle w:val="Refdecomentario"/>
          </w:rPr>
          <w:commentReference w:id="1291"/>
        </w:r>
        <w:r w:rsidRPr="00734EEF" w:rsidDel="00A51CD4">
          <w:delText xml:space="preserve"> diseño que se han tomado por parte del programador/diseñador en referencia al código implementado.</w:delText>
        </w:r>
      </w:del>
    </w:p>
    <w:p w14:paraId="3E55EB91" w14:textId="1B144F2F" w:rsidR="00711387" w:rsidRPr="00BF1001" w:rsidDel="00A51CD4" w:rsidRDefault="00711387">
      <w:pPr>
        <w:rPr>
          <w:del w:id="1292" w:author="naseem begum" w:date="2018-05-25T14:06:00Z"/>
          <w:color w:val="2E74B5" w:themeColor="accent1" w:themeShade="BF"/>
        </w:rPr>
        <w:pPrChange w:id="1293" w:author="naseem begum" w:date="2018-05-30T18:10:00Z">
          <w:pPr>
            <w:pStyle w:val="Ttulo3"/>
            <w:numPr>
              <w:ilvl w:val="2"/>
              <w:numId w:val="2"/>
            </w:numPr>
          </w:pPr>
        </w:pPrChange>
      </w:pPr>
      <w:bookmarkStart w:id="1294" w:name="_Toc508030564"/>
      <w:bookmarkStart w:id="1295" w:name="_Toc508052201"/>
      <w:del w:id="1296" w:author="naseem begum" w:date="2018-05-25T14:06:00Z">
        <w:r w:rsidRPr="00BF1001" w:rsidDel="00A51CD4">
          <w:rPr>
            <w:color w:val="2E74B5" w:themeColor="accent1" w:themeShade="BF"/>
          </w:rPr>
          <w:delText>Validación de etapa</w:delText>
        </w:r>
        <w:bookmarkEnd w:id="1294"/>
        <w:bookmarkEnd w:id="1295"/>
      </w:del>
    </w:p>
    <w:p w14:paraId="013AE7AE" w14:textId="01A999DA" w:rsidR="00711387" w:rsidRPr="00734EEF" w:rsidDel="00A51CD4" w:rsidRDefault="00711387">
      <w:pPr>
        <w:rPr>
          <w:del w:id="1297" w:author="naseem begum" w:date="2018-05-25T14:06:00Z"/>
        </w:rPr>
        <w:pPrChange w:id="1298" w:author="naseem begum" w:date="2018-05-30T18:10:00Z">
          <w:pPr>
            <w:jc w:val="both"/>
          </w:pPr>
        </w:pPrChange>
      </w:pPr>
      <w:del w:id="1299" w:author="naseem begum" w:date="2018-05-25T14:06:00Z">
        <w:r w:rsidRPr="00734EEF" w:rsidDel="00A51CD4">
          <w:delText>Al finalizar una etapa se revisará que se hayan alcanzado los objetivos propuestos durante cada una de las reuniones quinquenales. Se asegurará que no queda ningún aspecto por resolver de las iteraciones que la componen.</w:delText>
        </w:r>
      </w:del>
    </w:p>
    <w:p w14:paraId="08A4A502" w14:textId="192248B6" w:rsidR="00711387" w:rsidRPr="00BF1001" w:rsidDel="00A51CD4" w:rsidRDefault="00711387">
      <w:pPr>
        <w:rPr>
          <w:del w:id="1300" w:author="naseem begum" w:date="2018-05-25T14:06:00Z"/>
          <w:color w:val="2E74B5" w:themeColor="accent1" w:themeShade="BF"/>
        </w:rPr>
        <w:pPrChange w:id="1301" w:author="naseem begum" w:date="2018-05-30T18:10:00Z">
          <w:pPr>
            <w:pStyle w:val="Ttulo3"/>
            <w:numPr>
              <w:ilvl w:val="2"/>
              <w:numId w:val="2"/>
            </w:numPr>
          </w:pPr>
        </w:pPrChange>
      </w:pPr>
      <w:bookmarkStart w:id="1302" w:name="_Toc508030565"/>
      <w:bookmarkStart w:id="1303" w:name="_Toc508052202"/>
      <w:del w:id="1304" w:author="naseem begum" w:date="2018-05-25T14:06:00Z">
        <w:r w:rsidRPr="00BF1001" w:rsidDel="00A51CD4">
          <w:rPr>
            <w:color w:val="2E74B5" w:themeColor="accent1" w:themeShade="BF"/>
          </w:rPr>
          <w:delText>Validación de aceptación</w:delText>
        </w:r>
        <w:bookmarkEnd w:id="1302"/>
        <w:bookmarkEnd w:id="1303"/>
      </w:del>
    </w:p>
    <w:p w14:paraId="2F5AF1E1" w14:textId="1D04F388" w:rsidR="00711387" w:rsidRPr="005C4D42" w:rsidDel="00A51CD4" w:rsidRDefault="00711387">
      <w:pPr>
        <w:rPr>
          <w:del w:id="1305" w:author="naseem begum" w:date="2018-05-25T14:06:00Z"/>
        </w:rPr>
        <w:pPrChange w:id="1306" w:author="naseem begum" w:date="2018-05-30T18:10:00Z">
          <w:pPr>
            <w:jc w:val="both"/>
          </w:pPr>
        </w:pPrChange>
      </w:pPr>
      <w:del w:id="1307" w:author="naseem begum" w:date="2018-05-25T14:06:00Z">
        <w:r w:rsidRPr="005C4D42" w:rsidDel="00A51CD4">
          <w:delText xml:space="preserve">Al finalizar el proyecto el servicio web se subirá a los servidores de las empresas mencionadas al principio para que puedan probar la nueva versión y validar si cumple los cambios que ellos requerían. </w:delText>
        </w:r>
      </w:del>
    </w:p>
    <w:p w14:paraId="566C906C" w14:textId="20D00C99" w:rsidR="00711387" w:rsidDel="00A51CD4" w:rsidRDefault="00711387">
      <w:pPr>
        <w:rPr>
          <w:del w:id="1308" w:author="naseem begum" w:date="2018-05-25T14:06:00Z"/>
          <w:rFonts w:asciiTheme="majorHAnsi" w:eastAsiaTheme="majorEastAsia" w:hAnsiTheme="majorHAnsi" w:cstheme="majorBidi"/>
          <w:color w:val="2E74B5" w:themeColor="accent1" w:themeShade="BF"/>
          <w:sz w:val="32"/>
          <w:szCs w:val="32"/>
        </w:rPr>
        <w:pPrChange w:id="1309" w:author="naseem begum" w:date="2018-05-30T18:10:00Z">
          <w:pPr>
            <w:spacing w:after="160"/>
          </w:pPr>
        </w:pPrChange>
      </w:pPr>
      <w:del w:id="1310" w:author="naseem begum" w:date="2018-05-25T14:06:00Z">
        <w:r w:rsidDel="00A51CD4">
          <w:br w:type="page"/>
        </w:r>
      </w:del>
    </w:p>
    <w:p w14:paraId="6FEBF3FD" w14:textId="11D74867" w:rsidR="00711387" w:rsidDel="00A51CD4" w:rsidRDefault="00711387">
      <w:pPr>
        <w:rPr>
          <w:del w:id="1311" w:author="naseem begum" w:date="2018-05-25T14:06:00Z"/>
        </w:rPr>
        <w:pPrChange w:id="1312" w:author="naseem begum" w:date="2018-05-30T18:10:00Z">
          <w:pPr>
            <w:pStyle w:val="Ttulo1"/>
            <w:numPr>
              <w:numId w:val="36"/>
            </w:numPr>
          </w:pPr>
        </w:pPrChange>
      </w:pPr>
      <w:commentRangeStart w:id="1313"/>
      <w:del w:id="1314" w:author="naseem begum" w:date="2018-05-25T14:06:00Z">
        <w:r w:rsidDel="00A51CD4">
          <w:delText xml:space="preserve">Descripción </w:delText>
        </w:r>
        <w:commentRangeEnd w:id="1313"/>
        <w:r w:rsidR="0013645F" w:rsidDel="00A51CD4">
          <w:rPr>
            <w:rStyle w:val="Refdecomentario"/>
          </w:rPr>
          <w:commentReference w:id="1313"/>
        </w:r>
        <w:r w:rsidDel="00A51CD4">
          <w:delText>de las Tareas</w:delText>
        </w:r>
        <w:bookmarkEnd w:id="50"/>
      </w:del>
    </w:p>
    <w:p w14:paraId="49FC171D" w14:textId="6476A71A" w:rsidR="00711387" w:rsidDel="00A51CD4" w:rsidRDefault="00711387">
      <w:pPr>
        <w:rPr>
          <w:del w:id="1315" w:author="naseem begum" w:date="2018-05-25T14:06:00Z"/>
        </w:rPr>
        <w:pPrChange w:id="1316" w:author="naseem begum" w:date="2018-05-30T18:10:00Z">
          <w:pPr>
            <w:jc w:val="both"/>
          </w:pPr>
        </w:pPrChange>
      </w:pPr>
      <w:del w:id="1317" w:author="naseem begum" w:date="2018-05-25T14:06:00Z">
        <w:r w:rsidDel="00A51CD4">
          <w:delText xml:space="preserve">Al utilizar una metodología </w:delText>
        </w:r>
        <w:commentRangeStart w:id="1318"/>
        <w:r w:rsidDel="00A51CD4">
          <w:delText>ágil</w:delText>
        </w:r>
        <w:commentRangeEnd w:id="1318"/>
        <w:r w:rsidR="00734EEF" w:rsidRPr="003300C6" w:rsidDel="00A51CD4">
          <w:commentReference w:id="1318"/>
        </w:r>
        <w:r w:rsidDel="00A51CD4">
          <w:delText>, no es necesario tener marcadas tareas estrictas que se vayan realizando iterativamente, sino que cada semana se irán definiendo los objetivos a alcanzar adaptando el proceso a las desviaciones y/o problemas surgidos en el transcurso del proyecto</w:delText>
        </w:r>
        <w:r w:rsidR="00734EEF" w:rsidDel="00A51CD4">
          <w:delText xml:space="preserve">. De todas </w:delText>
        </w:r>
      </w:del>
      <w:del w:id="1319" w:author="naseem begum" w:date="2018-04-08T18:13:00Z">
        <w:r w:rsidR="00734EEF" w:rsidDel="00B563C2">
          <w:delText>formas</w:delText>
        </w:r>
      </w:del>
      <w:del w:id="1320" w:author="naseem begum" w:date="2018-05-25T14:06:00Z">
        <w:r w:rsidDel="00A51CD4">
          <w:delText xml:space="preserve"> para facilitar la organización del proyecto este se ha dividido en 3 etapas, las cuales se detallan a continuación junto con las tareas que poseen.</w:delText>
        </w:r>
      </w:del>
    </w:p>
    <w:p w14:paraId="3A0866AD" w14:textId="36F57F7D" w:rsidR="00DB49BD" w:rsidRPr="00DB49BD" w:rsidDel="00A51CD4" w:rsidRDefault="00DB49BD">
      <w:pPr>
        <w:rPr>
          <w:del w:id="1321" w:author="naseem begum" w:date="2018-05-25T14:06:00Z"/>
          <w:rFonts w:asciiTheme="majorHAnsi" w:eastAsiaTheme="majorEastAsia" w:hAnsiTheme="majorHAnsi" w:cstheme="majorBidi"/>
          <w:vanish/>
          <w:color w:val="2E74B5" w:themeColor="accent1" w:themeShade="BF"/>
          <w:sz w:val="26"/>
          <w:szCs w:val="26"/>
        </w:rPr>
        <w:pPrChange w:id="1322" w:author="naseem begum" w:date="2018-05-30T18:10:00Z">
          <w:pPr>
            <w:pStyle w:val="Prrafodelista"/>
            <w:keepNext/>
            <w:keepLines/>
            <w:numPr>
              <w:numId w:val="2"/>
            </w:numPr>
            <w:spacing w:before="40"/>
            <w:ind w:left="0"/>
            <w:contextualSpacing w:val="0"/>
            <w:jc w:val="both"/>
            <w:outlineLvl w:val="1"/>
          </w:pPr>
        </w:pPrChange>
      </w:pPr>
      <w:bookmarkStart w:id="1323" w:name="_Toc510545936"/>
      <w:bookmarkStart w:id="1324" w:name="_Toc510601643"/>
      <w:bookmarkStart w:id="1325" w:name="_Toc510973349"/>
      <w:bookmarkStart w:id="1326" w:name="_Toc510974684"/>
      <w:bookmarkStart w:id="1327" w:name="_Toc514398900"/>
      <w:bookmarkStart w:id="1328" w:name="_Toc508631836"/>
      <w:bookmarkEnd w:id="1323"/>
      <w:bookmarkEnd w:id="1324"/>
      <w:bookmarkEnd w:id="1325"/>
      <w:bookmarkEnd w:id="1326"/>
      <w:bookmarkEnd w:id="1327"/>
    </w:p>
    <w:p w14:paraId="670F8415" w14:textId="5E0DCC54" w:rsidR="00711387" w:rsidDel="00A51CD4" w:rsidRDefault="00711387">
      <w:pPr>
        <w:rPr>
          <w:del w:id="1329" w:author="naseem begum" w:date="2018-05-25T14:06:00Z"/>
        </w:rPr>
        <w:pPrChange w:id="1330" w:author="naseem begum" w:date="2018-05-30T18:10:00Z">
          <w:pPr>
            <w:pStyle w:val="Ttulo2"/>
            <w:numPr>
              <w:ilvl w:val="1"/>
              <w:numId w:val="2"/>
            </w:numPr>
            <w:jc w:val="both"/>
          </w:pPr>
        </w:pPrChange>
      </w:pPr>
      <w:del w:id="1331" w:author="naseem begum" w:date="2018-05-25T14:06:00Z">
        <w:r w:rsidDel="00A51CD4">
          <w:delText xml:space="preserve">Etapa </w:delText>
        </w:r>
        <w:commentRangeStart w:id="1332"/>
        <w:r w:rsidR="00D02996" w:rsidDel="00A51CD4">
          <w:delText>1</w:delText>
        </w:r>
        <w:commentRangeEnd w:id="1332"/>
        <w:r w:rsidR="00D02996" w:rsidDel="00A51CD4">
          <w:rPr>
            <w:rStyle w:val="Refdecomentario"/>
          </w:rPr>
          <w:commentReference w:id="1332"/>
        </w:r>
        <w:r w:rsidDel="00A51CD4">
          <w:delText xml:space="preserve">: </w:delText>
        </w:r>
        <w:r w:rsidR="00D02996" w:rsidRPr="00BF1001" w:rsidDel="00A51CD4">
          <w:delText xml:space="preserve">Validación y mejora del código </w:delText>
        </w:r>
        <w:commentRangeStart w:id="1333"/>
        <w:r w:rsidR="00D02996" w:rsidRPr="00BF1001" w:rsidDel="00A51CD4">
          <w:delText>existente</w:delText>
        </w:r>
        <w:commentRangeEnd w:id="1333"/>
        <w:r w:rsidR="00D02996" w:rsidDel="00A51CD4">
          <w:rPr>
            <w:rStyle w:val="Refdecomentario"/>
          </w:rPr>
          <w:commentReference w:id="1333"/>
        </w:r>
        <w:bookmarkEnd w:id="1328"/>
      </w:del>
    </w:p>
    <w:p w14:paraId="594AFD95" w14:textId="28407075" w:rsidR="00711387" w:rsidDel="00A51CD4" w:rsidRDefault="00711387">
      <w:pPr>
        <w:rPr>
          <w:del w:id="1334" w:author="naseem begum" w:date="2018-05-25T14:06:00Z"/>
        </w:rPr>
        <w:pPrChange w:id="1335" w:author="naseem begum" w:date="2018-05-30T18:10:00Z">
          <w:pPr>
            <w:jc w:val="both"/>
          </w:pPr>
        </w:pPrChange>
      </w:pPr>
      <w:del w:id="1336" w:author="naseem begum" w:date="2018-05-25T14:06:00Z">
        <w:r w:rsidDel="00A51CD4">
          <w:delText xml:space="preserve">Esta primera etapa consistirá en analizar el código actual del </w:delText>
        </w:r>
        <w:r w:rsidR="00C85106" w:rsidDel="00A51CD4">
          <w:delText>servicio web</w:delText>
        </w:r>
        <w:r w:rsidDel="00A51CD4">
          <w:delText xml:space="preserve"> PABRE y mejorar la calidad de código.</w:delText>
        </w:r>
      </w:del>
    </w:p>
    <w:p w14:paraId="2CEF22CF" w14:textId="7994B7BD" w:rsidR="00711387" w:rsidDel="00A51CD4" w:rsidRDefault="00711387">
      <w:pPr>
        <w:rPr>
          <w:del w:id="1337" w:author="naseem begum" w:date="2018-05-25T14:06:00Z"/>
        </w:rPr>
        <w:pPrChange w:id="1338" w:author="naseem begum" w:date="2018-05-30T18:10:00Z">
          <w:pPr>
            <w:pStyle w:val="Ttulo3"/>
            <w:numPr>
              <w:ilvl w:val="2"/>
              <w:numId w:val="2"/>
            </w:numPr>
            <w:jc w:val="both"/>
          </w:pPr>
        </w:pPrChange>
      </w:pPr>
      <w:bookmarkStart w:id="1339" w:name="_Toc508631837"/>
      <w:del w:id="1340" w:author="naseem begum" w:date="2018-05-25T14:06:00Z">
        <w:r w:rsidDel="00A51CD4">
          <w:delText>Instalación del entorno de desarrollo</w:delText>
        </w:r>
        <w:bookmarkEnd w:id="1339"/>
      </w:del>
    </w:p>
    <w:p w14:paraId="6D172554" w14:textId="3FFF5F08" w:rsidR="00711387" w:rsidRPr="00AE3ED7" w:rsidDel="00A51CD4" w:rsidRDefault="00711387">
      <w:pPr>
        <w:rPr>
          <w:del w:id="1341" w:author="naseem begum" w:date="2018-05-25T14:06:00Z"/>
        </w:rPr>
        <w:pPrChange w:id="1342" w:author="naseem begum" w:date="2018-05-30T18:10:00Z">
          <w:pPr>
            <w:jc w:val="both"/>
          </w:pPr>
        </w:pPrChange>
      </w:pPr>
      <w:del w:id="1343" w:author="naseem begum" w:date="2018-05-25T14:06:00Z">
        <w:r w:rsidDel="00A51CD4">
          <w:delText>Una vez iniciado el TFG, se procederá a instalar todas las herramientas que se vayan a utilizar durante el proyecto. Comprobar que todas las componentes funcionan como se espera y no hay ningún problema en la instalación o ejecución.</w:delText>
        </w:r>
      </w:del>
    </w:p>
    <w:p w14:paraId="2C000852" w14:textId="7B9D9B90" w:rsidR="00711387" w:rsidDel="00A51CD4" w:rsidRDefault="00711387">
      <w:pPr>
        <w:rPr>
          <w:del w:id="1344" w:author="naseem begum" w:date="2018-05-25T14:06:00Z"/>
        </w:rPr>
        <w:pPrChange w:id="1345" w:author="naseem begum" w:date="2018-05-30T18:10:00Z">
          <w:pPr>
            <w:pStyle w:val="Ttulo3"/>
            <w:numPr>
              <w:ilvl w:val="2"/>
              <w:numId w:val="2"/>
            </w:numPr>
            <w:jc w:val="both"/>
          </w:pPr>
        </w:pPrChange>
      </w:pPr>
      <w:bookmarkStart w:id="1346" w:name="_Toc508631838"/>
      <w:del w:id="1347" w:author="naseem begum" w:date="2018-05-25T14:06:00Z">
        <w:r w:rsidDel="00A51CD4">
          <w:delText>Estudiar el código</w:delText>
        </w:r>
        <w:bookmarkEnd w:id="1346"/>
      </w:del>
    </w:p>
    <w:p w14:paraId="184BEE8F" w14:textId="7DBFD85A" w:rsidR="00711387" w:rsidRPr="00AE3ED7" w:rsidDel="00A51CD4" w:rsidRDefault="00711387">
      <w:pPr>
        <w:rPr>
          <w:del w:id="1348" w:author="naseem begum" w:date="2018-05-25T14:06:00Z"/>
        </w:rPr>
        <w:pPrChange w:id="1349" w:author="naseem begum" w:date="2018-05-30T18:10:00Z">
          <w:pPr>
            <w:jc w:val="both"/>
          </w:pPr>
        </w:pPrChange>
      </w:pPr>
      <w:del w:id="1350" w:author="naseem begum" w:date="2018-05-25T14:06:00Z">
        <w:r w:rsidDel="00A51CD4">
          <w:delText>Estudiar el código base dejado por Adrián Rambal</w:delText>
        </w:r>
      </w:del>
      <w:customXmlDelRangeStart w:id="1351" w:author="naseem begum" w:date="2018-05-25T14:06:00Z"/>
      <w:sdt>
        <w:sdtPr>
          <w:id w:val="128990414"/>
          <w:citation/>
        </w:sdtPr>
        <w:sdtContent>
          <w:customXmlDelRangeEnd w:id="1351"/>
          <w:del w:id="1352" w:author="naseem begum" w:date="2018-05-25T14:06:00Z">
            <w:r w:rsidDel="00A51CD4">
              <w:fldChar w:fldCharType="begin"/>
            </w:r>
            <w:r w:rsidDel="00A51CD4">
              <w:delInstrText xml:space="preserve"> CITATION Adr \l 3082 </w:delInstrText>
            </w:r>
            <w:r w:rsidDel="00A51CD4">
              <w:fldChar w:fldCharType="separate"/>
            </w:r>
            <w:r w:rsidR="00934028" w:rsidDel="00A51CD4">
              <w:rPr>
                <w:noProof/>
              </w:rPr>
              <w:delText xml:space="preserve"> </w:delText>
            </w:r>
            <w:r w:rsidR="00934028" w:rsidRPr="00934028" w:rsidDel="00A51CD4">
              <w:rPr>
                <w:noProof/>
              </w:rPr>
              <w:delText>[23]</w:delText>
            </w:r>
            <w:r w:rsidDel="00A51CD4">
              <w:fldChar w:fldCharType="end"/>
            </w:r>
          </w:del>
          <w:customXmlDelRangeStart w:id="1353" w:author="naseem begum" w:date="2018-05-25T14:06:00Z"/>
        </w:sdtContent>
      </w:sdt>
      <w:customXmlDelRangeEnd w:id="1353"/>
      <w:del w:id="1354" w:author="naseem begum" w:date="2018-05-25T14:06:00Z">
        <w:r w:rsidDel="00A51CD4">
          <w:delText>, estudiar el flujo del programa para saber cómo funcionan las librerías que se encuentran dentro del proyecto, documentarme de cómo se combinan diferente librerías para poder hacer funcionar todo el proyecto.</w:delText>
        </w:r>
      </w:del>
    </w:p>
    <w:p w14:paraId="340BA357" w14:textId="0F30FEA8" w:rsidR="00711387" w:rsidDel="00A51CD4" w:rsidRDefault="00711387">
      <w:pPr>
        <w:rPr>
          <w:del w:id="1355" w:author="naseem begum" w:date="2018-05-25T14:06:00Z"/>
        </w:rPr>
        <w:pPrChange w:id="1356" w:author="naseem begum" w:date="2018-05-30T18:10:00Z">
          <w:pPr>
            <w:pStyle w:val="Ttulo3"/>
            <w:numPr>
              <w:ilvl w:val="2"/>
              <w:numId w:val="2"/>
            </w:numPr>
            <w:jc w:val="both"/>
          </w:pPr>
        </w:pPrChange>
      </w:pPr>
      <w:bookmarkStart w:id="1357" w:name="_Toc508631839"/>
      <w:del w:id="1358" w:author="naseem begum" w:date="2018-05-25T14:06:00Z">
        <w:r w:rsidDel="00A51CD4">
          <w:delText>Gestionar del proyecto</w:delText>
        </w:r>
        <w:bookmarkEnd w:id="1357"/>
      </w:del>
    </w:p>
    <w:p w14:paraId="3D860DB5" w14:textId="43BFE5EF" w:rsidR="00711387" w:rsidDel="00A51CD4" w:rsidRDefault="00711387">
      <w:pPr>
        <w:rPr>
          <w:del w:id="1359" w:author="naseem begum" w:date="2018-05-25T14:06:00Z"/>
        </w:rPr>
        <w:pPrChange w:id="1360" w:author="naseem begum" w:date="2018-05-30T18:10:00Z">
          <w:pPr>
            <w:jc w:val="both"/>
          </w:pPr>
        </w:pPrChange>
      </w:pPr>
      <w:del w:id="1361" w:author="naseem begum" w:date="2018-05-25T14:06:00Z">
        <w:r w:rsidDel="00A51CD4">
          <w:delText>Elaborar los contenidos necesarios para hacer frente a las entregas demandadas por la asignatura GEP, que tiene una duración de cuatro semanas. Las entregas son:</w:delText>
        </w:r>
      </w:del>
    </w:p>
    <w:p w14:paraId="5AC8AF12" w14:textId="33E4EB40" w:rsidR="00711387" w:rsidDel="00A51CD4" w:rsidRDefault="00711387">
      <w:pPr>
        <w:rPr>
          <w:del w:id="1362" w:author="naseem begum" w:date="2018-05-25T14:06:00Z"/>
        </w:rPr>
        <w:pPrChange w:id="1363" w:author="naseem begum" w:date="2018-05-30T18:10:00Z">
          <w:pPr>
            <w:pStyle w:val="Prrafodelista"/>
            <w:numPr>
              <w:numId w:val="27"/>
            </w:numPr>
            <w:ind w:hanging="360"/>
            <w:jc w:val="both"/>
          </w:pPr>
        </w:pPrChange>
      </w:pPr>
      <w:del w:id="1364" w:author="naseem begum" w:date="2018-05-25T14:06:00Z">
        <w:r w:rsidDel="00A51CD4">
          <w:delText>Alcance del proyecto y Contextualización</w:delText>
        </w:r>
      </w:del>
    </w:p>
    <w:p w14:paraId="5FF128F8" w14:textId="7021BF87" w:rsidR="00711387" w:rsidDel="00A51CD4" w:rsidRDefault="00711387">
      <w:pPr>
        <w:rPr>
          <w:del w:id="1365" w:author="naseem begum" w:date="2018-05-25T14:06:00Z"/>
        </w:rPr>
        <w:pPrChange w:id="1366" w:author="naseem begum" w:date="2018-05-30T18:10:00Z">
          <w:pPr>
            <w:pStyle w:val="Prrafodelista"/>
            <w:numPr>
              <w:numId w:val="27"/>
            </w:numPr>
            <w:ind w:hanging="360"/>
            <w:jc w:val="both"/>
          </w:pPr>
        </w:pPrChange>
      </w:pPr>
      <w:del w:id="1367" w:author="naseem begum" w:date="2018-05-25T14:06:00Z">
        <w:r w:rsidDel="00A51CD4">
          <w:delText>Planificación Temporal</w:delText>
        </w:r>
      </w:del>
    </w:p>
    <w:p w14:paraId="41BD8D5B" w14:textId="59BD909B" w:rsidR="00711387" w:rsidDel="00A51CD4" w:rsidRDefault="00711387">
      <w:pPr>
        <w:rPr>
          <w:del w:id="1368" w:author="naseem begum" w:date="2018-05-25T14:06:00Z"/>
        </w:rPr>
        <w:pPrChange w:id="1369" w:author="naseem begum" w:date="2018-05-30T18:10:00Z">
          <w:pPr>
            <w:pStyle w:val="Prrafodelista"/>
            <w:numPr>
              <w:numId w:val="27"/>
            </w:numPr>
            <w:ind w:hanging="360"/>
            <w:jc w:val="both"/>
          </w:pPr>
        </w:pPrChange>
      </w:pPr>
      <w:del w:id="1370" w:author="naseem begum" w:date="2018-05-25T14:06:00Z">
        <w:r w:rsidDel="00A51CD4">
          <w:delText>Gestión Económica y Sostenibilidad</w:delText>
        </w:r>
      </w:del>
    </w:p>
    <w:p w14:paraId="1FE4BF0B" w14:textId="5861802B" w:rsidR="00711387" w:rsidDel="00A51CD4" w:rsidRDefault="00711387">
      <w:pPr>
        <w:rPr>
          <w:del w:id="1371" w:author="naseem begum" w:date="2018-05-25T14:06:00Z"/>
        </w:rPr>
        <w:pPrChange w:id="1372" w:author="naseem begum" w:date="2018-05-30T18:10:00Z">
          <w:pPr>
            <w:pStyle w:val="Prrafodelista"/>
            <w:numPr>
              <w:numId w:val="27"/>
            </w:numPr>
            <w:ind w:hanging="360"/>
            <w:jc w:val="both"/>
          </w:pPr>
        </w:pPrChange>
      </w:pPr>
      <w:del w:id="1373" w:author="naseem begum" w:date="2018-05-25T14:06:00Z">
        <w:r w:rsidDel="00A51CD4">
          <w:delText>Presentación Preliminar</w:delText>
        </w:r>
      </w:del>
    </w:p>
    <w:p w14:paraId="2581BA73" w14:textId="3274EFD2" w:rsidR="00711387" w:rsidDel="00A51CD4" w:rsidRDefault="00711387">
      <w:pPr>
        <w:rPr>
          <w:del w:id="1374" w:author="naseem begum" w:date="2018-05-25T14:06:00Z"/>
        </w:rPr>
        <w:pPrChange w:id="1375" w:author="naseem begum" w:date="2018-05-30T18:10:00Z">
          <w:pPr>
            <w:pStyle w:val="Prrafodelista"/>
            <w:numPr>
              <w:numId w:val="27"/>
            </w:numPr>
            <w:ind w:hanging="360"/>
            <w:jc w:val="both"/>
          </w:pPr>
        </w:pPrChange>
      </w:pPr>
      <w:del w:id="1376" w:author="naseem begum" w:date="2018-05-25T14:06:00Z">
        <w:r w:rsidDel="00A51CD4">
          <w:delText>Pliego de Condiciones</w:delText>
        </w:r>
      </w:del>
    </w:p>
    <w:p w14:paraId="7CDAA31E" w14:textId="4DDCFFBA" w:rsidR="00711387" w:rsidRPr="00CF7C90" w:rsidDel="00A51CD4" w:rsidRDefault="00711387">
      <w:pPr>
        <w:rPr>
          <w:del w:id="1377" w:author="naseem begum" w:date="2018-05-25T14:06:00Z"/>
        </w:rPr>
        <w:pPrChange w:id="1378" w:author="naseem begum" w:date="2018-05-30T18:10:00Z">
          <w:pPr>
            <w:pStyle w:val="Prrafodelista"/>
            <w:numPr>
              <w:numId w:val="27"/>
            </w:numPr>
            <w:ind w:hanging="360"/>
            <w:jc w:val="both"/>
          </w:pPr>
        </w:pPrChange>
      </w:pPr>
      <w:del w:id="1379" w:author="naseem begum" w:date="2018-05-25T14:06:00Z">
        <w:r w:rsidDel="00A51CD4">
          <w:delText>Presentación Oral y Documento Final</w:delText>
        </w:r>
      </w:del>
    </w:p>
    <w:p w14:paraId="6AB0B1D4" w14:textId="4674818B" w:rsidR="00711387" w:rsidDel="00A51CD4" w:rsidRDefault="00711387">
      <w:pPr>
        <w:rPr>
          <w:del w:id="1380" w:author="naseem begum" w:date="2018-05-25T14:06:00Z"/>
        </w:rPr>
        <w:pPrChange w:id="1381" w:author="naseem begum" w:date="2018-05-30T18:10:00Z">
          <w:pPr>
            <w:pStyle w:val="Ttulo3"/>
            <w:numPr>
              <w:ilvl w:val="2"/>
              <w:numId w:val="2"/>
            </w:numPr>
            <w:jc w:val="both"/>
          </w:pPr>
        </w:pPrChange>
      </w:pPr>
      <w:bookmarkStart w:id="1382" w:name="_Toc508631840"/>
      <w:del w:id="1383" w:author="naseem begum" w:date="2018-05-25T14:06:00Z">
        <w:r w:rsidDel="00A51CD4">
          <w:delText>Refactorizar el código</w:delText>
        </w:r>
        <w:bookmarkEnd w:id="1382"/>
      </w:del>
    </w:p>
    <w:p w14:paraId="17A2FCA4" w14:textId="6DBD5EB8" w:rsidR="00711387" w:rsidDel="00A51CD4" w:rsidRDefault="00711387">
      <w:pPr>
        <w:rPr>
          <w:del w:id="1384" w:author="naseem begum" w:date="2018-05-25T14:06:00Z"/>
        </w:rPr>
        <w:pPrChange w:id="1385" w:author="naseem begum" w:date="2018-05-30T18:10:00Z">
          <w:pPr>
            <w:jc w:val="both"/>
          </w:pPr>
        </w:pPrChange>
      </w:pPr>
      <w:del w:id="1386" w:author="naseem begum" w:date="2018-05-25T14:06:00Z">
        <w:r w:rsidDel="00A51CD4">
          <w:delText>Durante y al finalizar el estudio del código, se procederá a realizar refactors en el código, con el fin de mejorar la mantenibilidad, hacer el código cumpla los Java Code Conventions</w:delText>
        </w:r>
        <w:r w:rsidR="00F54FC9" w:rsidDel="00A51CD4">
          <w:delText xml:space="preserve"> </w:delText>
        </w:r>
      </w:del>
      <w:customXmlDelRangeStart w:id="1387" w:author="naseem begum" w:date="2018-05-25T14:06:00Z"/>
      <w:sdt>
        <w:sdtPr>
          <w:id w:val="1582643272"/>
          <w:citation/>
        </w:sdtPr>
        <w:sdtContent>
          <w:customXmlDelRangeEnd w:id="1387"/>
          <w:del w:id="1388" w:author="naseem begum" w:date="2018-05-25T14:06:00Z">
            <w:r w:rsidDel="00A51CD4">
              <w:fldChar w:fldCharType="begin"/>
            </w:r>
            <w:r w:rsidDel="00A51CD4">
              <w:delInstrText xml:space="preserve"> CITATION Ora \l 3082 </w:delInstrText>
            </w:r>
            <w:r w:rsidDel="00A51CD4">
              <w:fldChar w:fldCharType="separate"/>
            </w:r>
            <w:r w:rsidR="00934028" w:rsidRPr="00934028" w:rsidDel="00A51CD4">
              <w:rPr>
                <w:noProof/>
              </w:rPr>
              <w:delText>[24]</w:delText>
            </w:r>
            <w:r w:rsidDel="00A51CD4">
              <w:fldChar w:fldCharType="end"/>
            </w:r>
          </w:del>
          <w:customXmlDelRangeStart w:id="1389" w:author="naseem begum" w:date="2018-05-25T14:06:00Z"/>
        </w:sdtContent>
      </w:sdt>
      <w:customXmlDelRangeEnd w:id="1389"/>
      <w:del w:id="1390" w:author="naseem begum" w:date="2018-05-25T14:06:00Z">
        <w:r w:rsidDel="00A51CD4">
          <w:delText>, también se realizarán cambios de nombres y formas de organizar el código.</w:delText>
        </w:r>
      </w:del>
    </w:p>
    <w:p w14:paraId="62C2E542" w14:textId="56984C5C" w:rsidR="00711387" w:rsidDel="00A51CD4" w:rsidRDefault="00711387">
      <w:pPr>
        <w:rPr>
          <w:del w:id="1391" w:author="naseem begum" w:date="2018-05-25T14:06:00Z"/>
        </w:rPr>
        <w:pPrChange w:id="1392" w:author="naseem begum" w:date="2018-05-30T18:10:00Z">
          <w:pPr>
            <w:pStyle w:val="Ttulo3"/>
            <w:numPr>
              <w:ilvl w:val="2"/>
              <w:numId w:val="2"/>
            </w:numPr>
            <w:jc w:val="both"/>
          </w:pPr>
        </w:pPrChange>
      </w:pPr>
      <w:bookmarkStart w:id="1393" w:name="_Toc508631841"/>
      <w:del w:id="1394" w:author="naseem begum" w:date="2018-05-25T14:06:00Z">
        <w:r w:rsidDel="00A51CD4">
          <w:delText>Documentar la API REST</w:delText>
        </w:r>
        <w:bookmarkEnd w:id="1393"/>
      </w:del>
    </w:p>
    <w:p w14:paraId="69E21254" w14:textId="2AB82458" w:rsidR="00711387" w:rsidRPr="00C51DEB" w:rsidDel="00A51CD4" w:rsidRDefault="00711387">
      <w:pPr>
        <w:rPr>
          <w:del w:id="1395" w:author="naseem begum" w:date="2018-05-25T14:06:00Z"/>
        </w:rPr>
        <w:pPrChange w:id="1396" w:author="naseem begum" w:date="2018-05-30T18:10:00Z">
          <w:pPr>
            <w:jc w:val="both"/>
          </w:pPr>
        </w:pPrChange>
      </w:pPr>
      <w:del w:id="1397" w:author="naseem begum" w:date="2018-05-25T14:06:00Z">
        <w:r w:rsidDel="00A51CD4">
          <w:delText xml:space="preserve">En esta tarea se tiene que documentar toda la API REST que hay hasta ahora, indicando que hace cada llamada, que parámetros necesita, que valores retorno, que posibles errores puedes </w:delText>
        </w:r>
      </w:del>
    </w:p>
    <w:p w14:paraId="20E61C4D" w14:textId="4857522D" w:rsidR="00711387" w:rsidDel="00A51CD4" w:rsidRDefault="00711387">
      <w:pPr>
        <w:rPr>
          <w:del w:id="1398" w:author="naseem begum" w:date="2018-05-25T14:06:00Z"/>
        </w:rPr>
        <w:pPrChange w:id="1399" w:author="naseem begum" w:date="2018-05-30T18:10:00Z">
          <w:pPr>
            <w:pStyle w:val="Ttulo3"/>
            <w:numPr>
              <w:ilvl w:val="2"/>
              <w:numId w:val="2"/>
            </w:numPr>
            <w:jc w:val="both"/>
          </w:pPr>
        </w:pPrChange>
      </w:pPr>
      <w:bookmarkStart w:id="1400" w:name="_Toc508631842"/>
      <w:del w:id="1401" w:author="naseem begum" w:date="2018-05-25T14:06:00Z">
        <w:r w:rsidDel="00A51CD4">
          <w:delText xml:space="preserve">Analizar y mejorar los </w:delText>
        </w:r>
        <w:r w:rsidR="00D02996" w:rsidDel="00A51CD4">
          <w:delText>t</w:delText>
        </w:r>
        <w:r w:rsidDel="00A51CD4">
          <w:delText>ests</w:delText>
        </w:r>
        <w:bookmarkEnd w:id="1400"/>
      </w:del>
    </w:p>
    <w:p w14:paraId="36D86C26" w14:textId="3CA24557" w:rsidR="00711387" w:rsidDel="00A51CD4" w:rsidRDefault="00711387">
      <w:pPr>
        <w:rPr>
          <w:del w:id="1402" w:author="naseem begum" w:date="2018-05-25T14:06:00Z"/>
        </w:rPr>
        <w:pPrChange w:id="1403" w:author="naseem begum" w:date="2018-05-30T18:10:00Z">
          <w:pPr>
            <w:jc w:val="both"/>
          </w:pPr>
        </w:pPrChange>
      </w:pPr>
      <w:commentRangeStart w:id="1404"/>
      <w:del w:id="1405" w:author="naseem begum" w:date="2018-05-25T14:06:00Z">
        <w:r w:rsidDel="00A51CD4">
          <w:delText>El primer paso en esta tarea es estudiar</w:delText>
        </w:r>
        <w:commentRangeEnd w:id="1404"/>
        <w:r w:rsidR="00C85106" w:rsidDel="00A51CD4">
          <w:rPr>
            <w:rStyle w:val="Refdecomentario"/>
          </w:rPr>
          <w:commentReference w:id="1404"/>
        </w:r>
        <w:r w:rsidDel="00A51CD4">
          <w:delText xml:space="preserve"> si es factible con el tiempo disponible pasar todos los tests realizados anteriormente en Postman</w:delText>
        </w:r>
      </w:del>
      <w:customXmlDelRangeStart w:id="1406" w:author="naseem begum" w:date="2018-05-25T14:06:00Z"/>
      <w:sdt>
        <w:sdtPr>
          <w:id w:val="-1418850893"/>
          <w:citation/>
        </w:sdtPr>
        <w:sdtContent>
          <w:customXmlDelRangeEnd w:id="1406"/>
          <w:del w:id="1407" w:author="naseem begum" w:date="2018-05-25T14:06:00Z">
            <w:r w:rsidDel="00A51CD4">
              <w:fldChar w:fldCharType="begin"/>
            </w:r>
            <w:r w:rsidDel="00A51CD4">
              <w:delInstrText xml:space="preserve"> CITATION Pos \l 3082 </w:delInstrText>
            </w:r>
            <w:r w:rsidDel="00A51CD4">
              <w:fldChar w:fldCharType="separate"/>
            </w:r>
            <w:r w:rsidR="00934028" w:rsidDel="00A51CD4">
              <w:rPr>
                <w:noProof/>
              </w:rPr>
              <w:delText xml:space="preserve"> </w:delText>
            </w:r>
            <w:r w:rsidR="00934028" w:rsidRPr="00934028" w:rsidDel="00A51CD4">
              <w:rPr>
                <w:noProof/>
              </w:rPr>
              <w:delText>[25]</w:delText>
            </w:r>
            <w:r w:rsidDel="00A51CD4">
              <w:fldChar w:fldCharType="end"/>
            </w:r>
          </w:del>
          <w:customXmlDelRangeStart w:id="1408" w:author="naseem begum" w:date="2018-05-25T14:06:00Z"/>
        </w:sdtContent>
      </w:sdt>
      <w:customXmlDelRangeEnd w:id="1408"/>
      <w:del w:id="1409" w:author="naseem begum" w:date="2018-05-25T14:06:00Z">
        <w:r w:rsidDel="00A51CD4">
          <w:delText xml:space="preserve"> a Java Assured Rest Testing</w:delText>
        </w:r>
      </w:del>
      <w:customXmlDelRangeStart w:id="1410" w:author="naseem begum" w:date="2018-05-25T14:06:00Z"/>
      <w:sdt>
        <w:sdtPr>
          <w:id w:val="1522287935"/>
          <w:citation/>
        </w:sdtPr>
        <w:sdtContent>
          <w:customXmlDelRangeEnd w:id="1410"/>
          <w:del w:id="1411" w:author="naseem begum" w:date="2018-05-25T14:06:00Z">
            <w:r w:rsidDel="00A51CD4">
              <w:fldChar w:fldCharType="begin"/>
            </w:r>
            <w:r w:rsidDel="00A51CD4">
              <w:delInstrText xml:space="preserve"> CITATION Joh \l 3082 </w:delInstrText>
            </w:r>
            <w:r w:rsidDel="00A51CD4">
              <w:fldChar w:fldCharType="separate"/>
            </w:r>
            <w:r w:rsidR="00934028" w:rsidDel="00A51CD4">
              <w:rPr>
                <w:noProof/>
              </w:rPr>
              <w:delText xml:space="preserve"> </w:delText>
            </w:r>
            <w:r w:rsidR="00934028" w:rsidRPr="00934028" w:rsidDel="00A51CD4">
              <w:rPr>
                <w:noProof/>
              </w:rPr>
              <w:delText>[26]</w:delText>
            </w:r>
            <w:r w:rsidDel="00A51CD4">
              <w:fldChar w:fldCharType="end"/>
            </w:r>
          </w:del>
          <w:customXmlDelRangeStart w:id="1412" w:author="naseem begum" w:date="2018-05-25T14:06:00Z"/>
        </w:sdtContent>
      </w:sdt>
      <w:customXmlDelRangeEnd w:id="1412"/>
      <w:del w:id="1413" w:author="naseem begum" w:date="2018-05-25T14:06:00Z">
        <w:r w:rsidDel="00A51CD4">
          <w:delText>. El tiempo marcado para saber si es factible o no, es de 20 horas para realizar la instalación, estudiar el funcionamiento de la librería e implementar algunos tests básicos. En el caso que no se tarde demasiado tiempo en pasar todos los tests, se procederá a implementarlos todos en esta misma tarea.</w:delText>
        </w:r>
      </w:del>
    </w:p>
    <w:p w14:paraId="27B9ADCC" w14:textId="384AF8A4" w:rsidR="00711387" w:rsidRPr="00CB0E22" w:rsidDel="00A51CD4" w:rsidRDefault="00711387">
      <w:pPr>
        <w:rPr>
          <w:del w:id="1414" w:author="naseem begum" w:date="2018-05-25T14:06:00Z"/>
        </w:rPr>
        <w:pPrChange w:id="1415" w:author="naseem begum" w:date="2018-05-30T18:10:00Z">
          <w:pPr>
            <w:jc w:val="both"/>
          </w:pPr>
        </w:pPrChange>
      </w:pPr>
    </w:p>
    <w:p w14:paraId="194D233C" w14:textId="5077A556" w:rsidR="00711387" w:rsidDel="00A51CD4" w:rsidRDefault="00711387">
      <w:pPr>
        <w:rPr>
          <w:del w:id="1416" w:author="naseem begum" w:date="2018-05-25T14:06:00Z"/>
        </w:rPr>
        <w:pPrChange w:id="1417" w:author="naseem begum" w:date="2018-05-30T18:10:00Z">
          <w:pPr>
            <w:pStyle w:val="Ttulo2"/>
            <w:numPr>
              <w:ilvl w:val="1"/>
              <w:numId w:val="2"/>
            </w:numPr>
            <w:jc w:val="both"/>
          </w:pPr>
        </w:pPrChange>
      </w:pPr>
      <w:bookmarkStart w:id="1418" w:name="_Toc508631843"/>
      <w:del w:id="1419" w:author="naseem begum" w:date="2018-05-25T14:06:00Z">
        <w:r w:rsidDel="00A51CD4">
          <w:delText xml:space="preserve">Etapa </w:delText>
        </w:r>
        <w:commentRangeStart w:id="1420"/>
        <w:r w:rsidR="00D02996" w:rsidDel="00A51CD4">
          <w:delText>2</w:delText>
        </w:r>
        <w:commentRangeEnd w:id="1420"/>
        <w:r w:rsidR="00D02996" w:rsidDel="00A51CD4">
          <w:rPr>
            <w:rStyle w:val="Refdecomentario"/>
          </w:rPr>
          <w:commentReference w:id="1420"/>
        </w:r>
        <w:r w:rsidDel="00A51CD4">
          <w:delText xml:space="preserve">: </w:delText>
        </w:r>
        <w:r w:rsidR="00D02996" w:rsidRPr="00BF1001" w:rsidDel="00A51CD4">
          <w:delText>Diseño y Desarrollo de las nuevas funcionalidades</w:delText>
        </w:r>
        <w:bookmarkEnd w:id="1418"/>
      </w:del>
    </w:p>
    <w:p w14:paraId="3F4D6A25" w14:textId="65AC1C6B" w:rsidR="00711387" w:rsidRPr="0045685A" w:rsidDel="00A51CD4" w:rsidRDefault="00711387">
      <w:pPr>
        <w:rPr>
          <w:del w:id="1421" w:author="naseem begum" w:date="2018-05-25T14:06:00Z"/>
        </w:rPr>
        <w:pPrChange w:id="1422" w:author="naseem begum" w:date="2018-05-30T18:10:00Z">
          <w:pPr>
            <w:jc w:val="both"/>
          </w:pPr>
        </w:pPrChange>
      </w:pPr>
      <w:del w:id="1423" w:author="naseem begum" w:date="2018-05-25T14:06:00Z">
        <w:r w:rsidDel="00A51CD4">
          <w:delText xml:space="preserve">En esta etapa se implementará, testeará todas las nuevas funcionalidades que se vayan a incorporar en </w:delText>
        </w:r>
        <w:commentRangeStart w:id="1424"/>
        <w:r w:rsidDel="00A51CD4">
          <w:delText>el Web Service</w:delText>
        </w:r>
        <w:commentRangeEnd w:id="1424"/>
        <w:r w:rsidR="00D02996" w:rsidDel="00A51CD4">
          <w:rPr>
            <w:rStyle w:val="Refdecomentario"/>
          </w:rPr>
          <w:commentReference w:id="1424"/>
        </w:r>
        <w:r w:rsidDel="00A51CD4">
          <w:delText xml:space="preserve"> PABRE y por último se realizarán las pruebas de aceptación, subiendo el código a los servidores de los dos proyectos.</w:delText>
        </w:r>
      </w:del>
    </w:p>
    <w:p w14:paraId="17EDF3DF" w14:textId="59269480" w:rsidR="00711387" w:rsidDel="00A51CD4" w:rsidRDefault="00711387">
      <w:pPr>
        <w:rPr>
          <w:del w:id="1425" w:author="naseem begum" w:date="2018-05-25T14:06:00Z"/>
        </w:rPr>
        <w:pPrChange w:id="1426" w:author="naseem begum" w:date="2018-05-30T18:10:00Z">
          <w:pPr>
            <w:pStyle w:val="Ttulo3"/>
            <w:numPr>
              <w:ilvl w:val="2"/>
              <w:numId w:val="2"/>
            </w:numPr>
            <w:jc w:val="both"/>
          </w:pPr>
        </w:pPrChange>
      </w:pPr>
      <w:bookmarkStart w:id="1427" w:name="_Toc508631844"/>
      <w:del w:id="1428" w:author="naseem begum" w:date="2018-05-25T14:06:00Z">
        <w:r w:rsidDel="00A51CD4">
          <w:delText>Implementar y testear nuevos atributos</w:delText>
        </w:r>
        <w:bookmarkEnd w:id="1427"/>
      </w:del>
    </w:p>
    <w:p w14:paraId="1EB1711B" w14:textId="5D961A94" w:rsidR="00711387" w:rsidDel="00A51CD4" w:rsidRDefault="00711387">
      <w:pPr>
        <w:rPr>
          <w:del w:id="1429" w:author="naseem begum" w:date="2018-05-25T14:06:00Z"/>
        </w:rPr>
        <w:pPrChange w:id="1430" w:author="naseem begum" w:date="2018-05-30T18:10:00Z">
          <w:pPr>
            <w:jc w:val="both"/>
          </w:pPr>
        </w:pPrChange>
      </w:pPr>
      <w:del w:id="1431" w:author="naseem begum" w:date="2018-05-25T14:06:00Z">
        <w:r w:rsidDel="00A51CD4">
          <w:delText xml:space="preserve">Dado que la metodología utilizada es ágil, en esta tarea se realizará una reunión, para saber exactamente que necesidades tienen en los proyectos OpenReq y Q-rapids. Una vez realizada la reunión y concretados los cambios a realizar se procederá </w:delText>
        </w:r>
        <w:r w:rsidR="00D02996" w:rsidDel="00A51CD4">
          <w:delText>aplicar los cambios en la base de datos de patrones y los servicios web que acceden a ellos</w:delText>
        </w:r>
        <w:r w:rsidDel="00A51CD4">
          <w:delText>.</w:delText>
        </w:r>
      </w:del>
    </w:p>
    <w:p w14:paraId="184CCA0A" w14:textId="5DF689D4" w:rsidR="00711387" w:rsidRPr="0045685A" w:rsidDel="00A51CD4" w:rsidRDefault="00711387">
      <w:pPr>
        <w:rPr>
          <w:del w:id="1432" w:author="naseem begum" w:date="2018-05-25T14:06:00Z"/>
        </w:rPr>
        <w:pPrChange w:id="1433" w:author="naseem begum" w:date="2018-05-30T18:10:00Z">
          <w:pPr>
            <w:jc w:val="both"/>
          </w:pPr>
        </w:pPrChange>
      </w:pPr>
      <w:del w:id="1434" w:author="naseem begum" w:date="2018-05-25T14:06:00Z">
        <w:r w:rsidDel="00A51CD4">
          <w:delText>Una vez implementados se realizarán tests exhaustivos para comprobar que la implementación se ha hecho correctamente y cumple lo que se ha solicitado.</w:delText>
        </w:r>
      </w:del>
    </w:p>
    <w:p w14:paraId="54EFA212" w14:textId="67B06CEE" w:rsidR="00711387" w:rsidDel="00A51CD4" w:rsidRDefault="00711387">
      <w:pPr>
        <w:rPr>
          <w:del w:id="1435" w:author="naseem begum" w:date="2018-05-25T14:06:00Z"/>
        </w:rPr>
        <w:pPrChange w:id="1436" w:author="naseem begum" w:date="2018-05-30T18:10:00Z">
          <w:pPr>
            <w:pStyle w:val="Ttulo3"/>
            <w:numPr>
              <w:ilvl w:val="2"/>
              <w:numId w:val="2"/>
            </w:numPr>
            <w:jc w:val="both"/>
          </w:pPr>
        </w:pPrChange>
      </w:pPr>
      <w:bookmarkStart w:id="1437" w:name="_Toc508631845"/>
      <w:del w:id="1438" w:author="naseem begum" w:date="2018-05-25T14:06:00Z">
        <w:r w:rsidDel="00A51CD4">
          <w:delText>Implementar y testear nuevas consultas</w:delText>
        </w:r>
        <w:bookmarkEnd w:id="1437"/>
      </w:del>
    </w:p>
    <w:p w14:paraId="08296E79" w14:textId="602D9A98" w:rsidR="00711387" w:rsidDel="00A51CD4" w:rsidRDefault="00711387">
      <w:pPr>
        <w:rPr>
          <w:del w:id="1439" w:author="naseem begum" w:date="2018-05-25T14:06:00Z"/>
        </w:rPr>
        <w:pPrChange w:id="1440" w:author="naseem begum" w:date="2018-05-30T18:10:00Z">
          <w:pPr>
            <w:jc w:val="both"/>
          </w:pPr>
        </w:pPrChange>
      </w:pPr>
      <w:del w:id="1441" w:author="naseem begum" w:date="2018-05-25T14:06:00Z">
        <w:r w:rsidDel="00A51CD4">
          <w:delText>Esta tarea es para implementar todas las nuevas funcionalidades de consulta que requieran en los proyectos OpenReq y Q-rapids. Una vez implementadas se realizarán los tests pertinentes para asegurarse el correcto funcionamiento.</w:delText>
        </w:r>
      </w:del>
    </w:p>
    <w:p w14:paraId="387FDAF2" w14:textId="09C91012" w:rsidR="00711387" w:rsidDel="00A51CD4" w:rsidRDefault="00711387">
      <w:pPr>
        <w:rPr>
          <w:del w:id="1442" w:author="naseem begum" w:date="2018-05-25T14:06:00Z"/>
        </w:rPr>
        <w:pPrChange w:id="1443" w:author="naseem begum" w:date="2018-05-30T18:10:00Z">
          <w:pPr>
            <w:pStyle w:val="Ttulo3"/>
            <w:numPr>
              <w:ilvl w:val="2"/>
              <w:numId w:val="2"/>
            </w:numPr>
          </w:pPr>
        </w:pPrChange>
      </w:pPr>
      <w:bookmarkStart w:id="1444" w:name="_Toc508631846"/>
      <w:del w:id="1445" w:author="naseem begum" w:date="2018-05-25T14:06:00Z">
        <w:r w:rsidDel="00A51CD4">
          <w:delText xml:space="preserve">Realizar tests de </w:delText>
        </w:r>
        <w:r w:rsidRPr="0048304D" w:rsidDel="00A51CD4">
          <w:delText>aceptación</w:delText>
        </w:r>
        <w:bookmarkEnd w:id="1444"/>
      </w:del>
    </w:p>
    <w:p w14:paraId="1BFF383A" w14:textId="133B606A" w:rsidR="00711387" w:rsidRPr="002F3FF0" w:rsidDel="00A51CD4" w:rsidRDefault="00711387">
      <w:pPr>
        <w:rPr>
          <w:del w:id="1446" w:author="naseem begum" w:date="2018-05-25T14:06:00Z"/>
          <w:u w:val="single"/>
        </w:rPr>
      </w:pPr>
      <w:del w:id="1447" w:author="naseem begum" w:date="2018-05-25T14:06:00Z">
        <w:r w:rsidDel="00A51CD4">
          <w:delText>En esta tarea se realizarán tests de aceptación subiendo el código a los servidores de los dos proyectos europeos y se realizarán también los tests de aceptación.</w:delText>
        </w:r>
      </w:del>
    </w:p>
    <w:p w14:paraId="291CD965" w14:textId="26D475CF" w:rsidR="00711387" w:rsidDel="00A51CD4" w:rsidRDefault="00711387">
      <w:pPr>
        <w:rPr>
          <w:del w:id="1448" w:author="naseem begum" w:date="2018-05-25T14:06:00Z"/>
        </w:rPr>
        <w:pPrChange w:id="1449" w:author="naseem begum" w:date="2018-05-30T18:10:00Z">
          <w:pPr>
            <w:pStyle w:val="Ttulo2"/>
            <w:numPr>
              <w:ilvl w:val="1"/>
              <w:numId w:val="2"/>
            </w:numPr>
            <w:jc w:val="both"/>
          </w:pPr>
        </w:pPrChange>
      </w:pPr>
      <w:bookmarkStart w:id="1450" w:name="_Toc508631847"/>
      <w:del w:id="1451" w:author="naseem begum" w:date="2018-05-25T14:06:00Z">
        <w:r w:rsidDel="00A51CD4">
          <w:delText xml:space="preserve">Etapa </w:delText>
        </w:r>
        <w:r w:rsidR="00D02996" w:rsidDel="00A51CD4">
          <w:delText>3</w:delText>
        </w:r>
        <w:r w:rsidDel="00A51CD4">
          <w:delText>: Cierre del proyecto</w:delText>
        </w:r>
        <w:bookmarkEnd w:id="1450"/>
      </w:del>
    </w:p>
    <w:p w14:paraId="52CCC6BD" w14:textId="04985E82" w:rsidR="00711387" w:rsidRPr="0045685A" w:rsidDel="00A51CD4" w:rsidRDefault="00711387">
      <w:pPr>
        <w:rPr>
          <w:del w:id="1452" w:author="naseem begum" w:date="2018-05-25T14:06:00Z"/>
        </w:rPr>
        <w:pPrChange w:id="1453" w:author="naseem begum" w:date="2018-05-30T18:10:00Z">
          <w:pPr>
            <w:jc w:val="both"/>
          </w:pPr>
        </w:pPrChange>
      </w:pPr>
      <w:del w:id="1454" w:author="naseem begum" w:date="2018-05-25T14:06:00Z">
        <w:r w:rsidDel="00A51CD4">
          <w:delText>En esta última etapa que tiene una duración de 2 semanas se procederá a finalizar toda la documentación del proyecto.</w:delText>
        </w:r>
      </w:del>
    </w:p>
    <w:p w14:paraId="14F132B4" w14:textId="32302F07" w:rsidR="00711387" w:rsidDel="00A51CD4" w:rsidRDefault="00711387">
      <w:pPr>
        <w:rPr>
          <w:del w:id="1455" w:author="naseem begum" w:date="2018-05-25T14:06:00Z"/>
        </w:rPr>
        <w:pPrChange w:id="1456" w:author="naseem begum" w:date="2018-05-30T18:10:00Z">
          <w:pPr>
            <w:pStyle w:val="Ttulo3"/>
            <w:numPr>
              <w:ilvl w:val="2"/>
              <w:numId w:val="2"/>
            </w:numPr>
            <w:jc w:val="both"/>
          </w:pPr>
        </w:pPrChange>
      </w:pPr>
      <w:bookmarkStart w:id="1457" w:name="_Toc508631848"/>
      <w:del w:id="1458" w:author="naseem begum" w:date="2018-05-25T14:06:00Z">
        <w:r w:rsidDel="00A51CD4">
          <w:delText xml:space="preserve">Redactar </w:delText>
        </w:r>
        <w:r w:rsidR="00D02996" w:rsidDel="00A51CD4">
          <w:delText>m</w:delText>
        </w:r>
        <w:r w:rsidDel="00A51CD4">
          <w:delText>anual de configuración</w:delText>
        </w:r>
        <w:bookmarkEnd w:id="1457"/>
      </w:del>
    </w:p>
    <w:p w14:paraId="0432E867" w14:textId="548EAF80" w:rsidR="00711387" w:rsidRPr="00064816" w:rsidDel="00A51CD4" w:rsidRDefault="00711387">
      <w:pPr>
        <w:rPr>
          <w:del w:id="1459" w:author="naseem begum" w:date="2018-05-25T14:06:00Z"/>
        </w:rPr>
        <w:pPrChange w:id="1460" w:author="naseem begum" w:date="2018-05-30T18:10:00Z">
          <w:pPr>
            <w:jc w:val="both"/>
          </w:pPr>
        </w:pPrChange>
      </w:pPr>
      <w:del w:id="1461" w:author="naseem begum" w:date="2018-05-25T14:06:00Z">
        <w:r w:rsidDel="00A51CD4">
          <w:delText>Elaborar un manual de configuración para desarrolladores para que puedan instalar y configurar el proyecto con facilidad, incluyendo posibles fallos y como solucionarlos.</w:delText>
        </w:r>
      </w:del>
    </w:p>
    <w:p w14:paraId="300A760F" w14:textId="1DDC31C0" w:rsidR="00711387" w:rsidDel="00A51CD4" w:rsidRDefault="00711387">
      <w:pPr>
        <w:rPr>
          <w:del w:id="1462" w:author="naseem begum" w:date="2018-05-25T14:06:00Z"/>
        </w:rPr>
        <w:pPrChange w:id="1463" w:author="naseem begum" w:date="2018-05-30T18:10:00Z">
          <w:pPr>
            <w:pStyle w:val="Ttulo3"/>
            <w:numPr>
              <w:ilvl w:val="2"/>
              <w:numId w:val="2"/>
            </w:numPr>
            <w:jc w:val="both"/>
          </w:pPr>
        </w:pPrChange>
      </w:pPr>
      <w:bookmarkStart w:id="1464" w:name="_Toc508631849"/>
      <w:del w:id="1465" w:author="naseem begum" w:date="2018-05-25T14:06:00Z">
        <w:r w:rsidDel="00A51CD4">
          <w:delText xml:space="preserve">Redactar la </w:delText>
        </w:r>
        <w:r w:rsidR="00D02996" w:rsidDel="00A51CD4">
          <w:delText>m</w:delText>
        </w:r>
        <w:r w:rsidDel="00A51CD4">
          <w:delText xml:space="preserve">emoria </w:delText>
        </w:r>
        <w:r w:rsidR="00D02996" w:rsidDel="00A51CD4">
          <w:delText>f</w:delText>
        </w:r>
        <w:r w:rsidDel="00A51CD4">
          <w:delText>inal</w:delText>
        </w:r>
        <w:bookmarkEnd w:id="1464"/>
      </w:del>
    </w:p>
    <w:p w14:paraId="1C5FF199" w14:textId="73767F8E" w:rsidR="00711387" w:rsidDel="00A51CD4" w:rsidRDefault="00711387">
      <w:pPr>
        <w:rPr>
          <w:del w:id="1466" w:author="naseem begum" w:date="2018-05-25T14:06:00Z"/>
        </w:rPr>
        <w:pPrChange w:id="1467" w:author="naseem begum" w:date="2018-05-30T18:10:00Z">
          <w:pPr>
            <w:jc w:val="both"/>
          </w:pPr>
        </w:pPrChange>
      </w:pPr>
      <w:del w:id="1468" w:author="naseem begum" w:date="2018-05-25T14:06:00Z">
        <w:r w:rsidDel="00A51CD4">
          <w:delText>Documentar lo realizado a lo largo del proyecto. Esta documentación servirá para la defensa final y se espera que se pueda realizar un aporte a los proyectos europeos OpenReq, Q-rapids y a la comunidad de investigadores.</w:delText>
        </w:r>
      </w:del>
    </w:p>
    <w:p w14:paraId="27C42D63" w14:textId="2AC722E3" w:rsidR="00711387" w:rsidDel="00A51CD4" w:rsidRDefault="00711387">
      <w:pPr>
        <w:rPr>
          <w:del w:id="1469" w:author="naseem begum" w:date="2018-05-25T14:06:00Z"/>
        </w:rPr>
        <w:pPrChange w:id="1470" w:author="naseem begum" w:date="2018-05-30T18:10:00Z">
          <w:pPr>
            <w:pStyle w:val="Ttulo3"/>
            <w:numPr>
              <w:ilvl w:val="2"/>
              <w:numId w:val="2"/>
            </w:numPr>
            <w:jc w:val="both"/>
          </w:pPr>
        </w:pPrChange>
      </w:pPr>
      <w:bookmarkStart w:id="1471" w:name="_Toc508631850"/>
      <w:del w:id="1472" w:author="naseem begum" w:date="2018-05-25T14:06:00Z">
        <w:r w:rsidDel="00A51CD4">
          <w:delText xml:space="preserve">Preparar la </w:delText>
        </w:r>
        <w:r w:rsidR="00D02996" w:rsidDel="00A51CD4">
          <w:delText>d</w:delText>
        </w:r>
        <w:r w:rsidDel="00A51CD4">
          <w:delText>efensa</w:delText>
        </w:r>
        <w:bookmarkEnd w:id="1471"/>
      </w:del>
    </w:p>
    <w:p w14:paraId="2C0DE849" w14:textId="006206C9" w:rsidR="00711387" w:rsidRPr="0066530D" w:rsidDel="00A51CD4" w:rsidRDefault="00711387">
      <w:pPr>
        <w:rPr>
          <w:del w:id="1473" w:author="naseem begum" w:date="2018-05-25T14:06:00Z"/>
        </w:rPr>
        <w:pPrChange w:id="1474" w:author="naseem begum" w:date="2018-05-30T18:10:00Z">
          <w:pPr>
            <w:jc w:val="both"/>
          </w:pPr>
        </w:pPrChange>
      </w:pPr>
      <w:del w:id="1475" w:author="naseem begum" w:date="2018-05-25T14:06:00Z">
        <w:r w:rsidDel="00A51CD4">
          <w:delText>Preparar la presentación final para realizar la defensa del TFG, incluye preparar el Powerpoint, realizar presentaciones de pruebas para saber cómo se debe de dirigir exactamente y preparar posibles preguntas que se vayan a realizar.</w:delText>
        </w:r>
      </w:del>
    </w:p>
    <w:p w14:paraId="2C9510A3" w14:textId="77171E26" w:rsidR="00711387" w:rsidDel="00A51CD4" w:rsidRDefault="00711387">
      <w:pPr>
        <w:rPr>
          <w:del w:id="1476" w:author="naseem begum" w:date="2018-05-25T14:06:00Z"/>
          <w:rFonts w:asciiTheme="majorHAnsi" w:eastAsiaTheme="majorEastAsia" w:hAnsiTheme="majorHAnsi" w:cstheme="majorBidi"/>
          <w:color w:val="1F4D78" w:themeColor="accent1" w:themeShade="7F"/>
          <w:sz w:val="24"/>
          <w:szCs w:val="24"/>
        </w:rPr>
        <w:pPrChange w:id="1477" w:author="naseem begum" w:date="2018-05-30T18:10:00Z">
          <w:pPr>
            <w:spacing w:after="160"/>
          </w:pPr>
        </w:pPrChange>
      </w:pPr>
      <w:del w:id="1478" w:author="naseem begum" w:date="2018-05-25T14:06:00Z">
        <w:r w:rsidDel="00A51CD4">
          <w:br w:type="page"/>
        </w:r>
      </w:del>
    </w:p>
    <w:p w14:paraId="6DAC0811" w14:textId="4CEC86B3" w:rsidR="00711387" w:rsidRPr="00064816" w:rsidDel="00A51CD4" w:rsidRDefault="00711387">
      <w:pPr>
        <w:rPr>
          <w:del w:id="1479" w:author="naseem begum" w:date="2018-05-25T14:06:00Z"/>
        </w:rPr>
        <w:pPrChange w:id="1480" w:author="naseem begum" w:date="2018-05-30T18:10:00Z">
          <w:pPr>
            <w:pStyle w:val="Ttulo3"/>
          </w:pPr>
        </w:pPrChange>
      </w:pPr>
    </w:p>
    <w:p w14:paraId="7BBE5F9F" w14:textId="7213AB3B" w:rsidR="00711387" w:rsidDel="00A51CD4" w:rsidRDefault="00711387">
      <w:pPr>
        <w:rPr>
          <w:del w:id="1481" w:author="naseem begum" w:date="2018-05-25T14:06:00Z"/>
        </w:rPr>
        <w:pPrChange w:id="1482" w:author="naseem begum" w:date="2018-05-30T18:10:00Z">
          <w:pPr>
            <w:pStyle w:val="Ttulo2"/>
            <w:numPr>
              <w:ilvl w:val="1"/>
              <w:numId w:val="2"/>
            </w:numPr>
          </w:pPr>
        </w:pPrChange>
      </w:pPr>
      <w:bookmarkStart w:id="1483" w:name="_Toc508631851"/>
      <w:del w:id="1484" w:author="naseem begum" w:date="2018-05-25T14:06:00Z">
        <w:r w:rsidDel="00A51CD4">
          <w:delText>Estimación de tareas</w:delText>
        </w:r>
        <w:bookmarkEnd w:id="1483"/>
      </w:del>
    </w:p>
    <w:p w14:paraId="516742E2" w14:textId="564FA47C" w:rsidR="00711387" w:rsidDel="00A51CD4" w:rsidRDefault="00711387">
      <w:pPr>
        <w:rPr>
          <w:del w:id="1485" w:author="naseem begum" w:date="2018-05-25T14:06:00Z"/>
        </w:rPr>
      </w:pPr>
      <w:commentRangeStart w:id="1486"/>
      <w:del w:id="1487" w:author="naseem begum" w:date="2018-05-25T14:06:00Z">
        <w:r w:rsidDel="00A51CD4">
          <w:delText xml:space="preserve">La </w:delText>
        </w:r>
        <w:commentRangeStart w:id="1488"/>
        <w:r w:rsidDel="00A51CD4">
          <w:fldChar w:fldCharType="begin"/>
        </w:r>
        <w:r w:rsidDel="00A51CD4">
          <w:delInstrText xml:space="preserve"> REF _Ref508115546 \h </w:delInstrText>
        </w:r>
      </w:del>
      <w:r w:rsidR="009E08F6">
        <w:instrText xml:space="preserve"> \* MERGEFORMAT </w:instrText>
      </w:r>
      <w:del w:id="1489" w:author="naseem begum" w:date="2018-05-25T14:06:00Z">
        <w:r w:rsidDel="00A51CD4">
          <w:fldChar w:fldCharType="separate"/>
        </w:r>
      </w:del>
      <w:del w:id="1490" w:author="naseem begum" w:date="2018-04-08T18:17:00Z">
        <w:r w:rsidDel="000A0B83">
          <w:delText xml:space="preserve">Tabla </w:delText>
        </w:r>
        <w:r w:rsidDel="000A0B83">
          <w:rPr>
            <w:noProof/>
          </w:rPr>
          <w:delText>1</w:delText>
        </w:r>
        <w:r w:rsidDel="000A0B83">
          <w:delText>: Resumen</w:delText>
        </w:r>
        <w:r w:rsidDel="000A0B83">
          <w:rPr>
            <w:noProof/>
          </w:rPr>
          <w:delText xml:space="preserve"> de duración para cada tarea</w:delText>
        </w:r>
      </w:del>
      <w:del w:id="1491" w:author="naseem begum" w:date="2018-05-25T14:06:00Z">
        <w:r w:rsidDel="00A51CD4">
          <w:fldChar w:fldCharType="end"/>
        </w:r>
        <w:commentRangeEnd w:id="1488"/>
        <w:r w:rsidR="00D02996" w:rsidDel="00A51CD4">
          <w:rPr>
            <w:rStyle w:val="Refdecomentario"/>
          </w:rPr>
          <w:commentReference w:id="1488"/>
        </w:r>
        <w:r w:rsidDel="00A51CD4">
          <w:delText xml:space="preserve"> muestra el tiempo estimado para cada tarea mencionada anteriormente</w:delText>
        </w:r>
        <w:commentRangeEnd w:id="1486"/>
        <w:r w:rsidR="00D02996" w:rsidDel="00A51CD4">
          <w:rPr>
            <w:rStyle w:val="Refdecomentario"/>
          </w:rPr>
          <w:commentReference w:id="1486"/>
        </w:r>
      </w:del>
    </w:p>
    <w:p w14:paraId="6F142A8D" w14:textId="77777777" w:rsidR="00E1305F" w:rsidRDefault="00EE27D1">
      <w:pPr>
        <w:rPr>
          <w:ins w:id="1492" w:author="naseem begum" w:date="2018-05-30T18:10:00Z"/>
        </w:rPr>
        <w:pPrChange w:id="1493" w:author="naseem begum" w:date="2018-05-30T18:10:00Z">
          <w:pPr>
            <w:pStyle w:val="Ttulo1"/>
            <w:numPr>
              <w:numId w:val="38"/>
            </w:numPr>
          </w:pPr>
        </w:pPrChange>
      </w:pPr>
      <w:ins w:id="1494" w:author="naseem begum" w:date="2018-05-30T17:56:00Z">
        <w:r>
          <w:br w:type="page"/>
        </w:r>
      </w:ins>
    </w:p>
    <w:p w14:paraId="7FDB5A24" w14:textId="536BF148" w:rsidR="00EE27D1" w:rsidRDefault="00EE27D1">
      <w:pPr>
        <w:pStyle w:val="Ttulo1"/>
        <w:numPr>
          <w:ilvl w:val="0"/>
          <w:numId w:val="39"/>
        </w:numPr>
        <w:rPr>
          <w:ins w:id="1495" w:author="naseem begum" w:date="2018-05-30T17:57:00Z"/>
        </w:rPr>
        <w:pPrChange w:id="1496" w:author="naseem begum" w:date="2018-05-30T18:20:00Z">
          <w:pPr>
            <w:pStyle w:val="Ttulo1"/>
            <w:numPr>
              <w:numId w:val="38"/>
            </w:numPr>
          </w:pPr>
        </w:pPrChange>
      </w:pPr>
      <w:bookmarkStart w:id="1497" w:name="_Toc515545677"/>
      <w:ins w:id="1498" w:author="naseem begum" w:date="2018-05-30T17:57:00Z">
        <w:r>
          <w:lastRenderedPageBreak/>
          <w:t>Conclusiones</w:t>
        </w:r>
        <w:bookmarkEnd w:id="1497"/>
      </w:ins>
    </w:p>
    <w:p w14:paraId="12D6E8D0" w14:textId="31050C4B" w:rsidR="00EE27D1" w:rsidRDefault="00EE27D1">
      <w:pPr>
        <w:spacing w:line="360" w:lineRule="auto"/>
        <w:rPr>
          <w:ins w:id="1499" w:author="naseem begum" w:date="2018-05-30T18:06:00Z"/>
        </w:rPr>
        <w:pPrChange w:id="1500" w:author="naseem begum" w:date="2018-05-30T18:10:00Z">
          <w:pPr>
            <w:pStyle w:val="Ttulo1"/>
            <w:numPr>
              <w:numId w:val="38"/>
            </w:numPr>
          </w:pPr>
        </w:pPrChange>
      </w:pPr>
      <w:ins w:id="1501" w:author="naseem begum" w:date="2018-05-30T18:01:00Z">
        <w:r>
          <w:t xml:space="preserve">Consideramos que este proyecto es muy útil, dado </w:t>
        </w:r>
      </w:ins>
      <w:ins w:id="1502" w:author="naseem begum" w:date="2018-05-30T18:02:00Z">
        <w:r>
          <w:t>que los</w:t>
        </w:r>
      </w:ins>
      <w:ins w:id="1503" w:author="naseem begum" w:date="2018-05-30T18:01:00Z">
        <w:r>
          <w:t xml:space="preserve"> dos hemos aprendido cosas nuevas que nos ser</w:t>
        </w:r>
      </w:ins>
      <w:ins w:id="1504" w:author="naseem begum" w:date="2018-05-30T18:02:00Z">
        <w:r>
          <w:t>án muy útiles durante nuestra carrera profesional, hem</w:t>
        </w:r>
      </w:ins>
      <w:ins w:id="1505" w:author="naseem begum" w:date="2018-05-30T18:03:00Z">
        <w:r>
          <w:t>os aprendido utilizar Unity, hemos aprendido el lenguaje C# que se parece a Java pero hay varias cosas que cambian de ello, también hemos aprendido utilizar</w:t>
        </w:r>
      </w:ins>
      <w:ins w:id="1506" w:author="naseem begum" w:date="2018-05-30T18:04:00Z">
        <w:r>
          <w:t xml:space="preserve"> Blender</w:t>
        </w:r>
      </w:ins>
      <w:ins w:id="1507" w:author="naseem begum" w:date="2018-05-30T18:03:00Z">
        <w:r>
          <w:t xml:space="preserve"> </w:t>
        </w:r>
      </w:ins>
      <w:customXmlInsRangeStart w:id="1508" w:author="naseem begum" w:date="2018-05-30T18:04:00Z"/>
      <w:sdt>
        <w:sdtPr>
          <w:id w:val="-2050061662"/>
          <w:citation/>
        </w:sdtPr>
        <w:sdtContent>
          <w:customXmlInsRangeEnd w:id="1508"/>
          <w:ins w:id="1509" w:author="naseem begum" w:date="2018-05-30T18:04:00Z">
            <w:r>
              <w:fldChar w:fldCharType="begin"/>
            </w:r>
            <w:r>
              <w:instrText xml:space="preserve"> CITATION Ble \l 3082 </w:instrText>
            </w:r>
          </w:ins>
          <w:r>
            <w:fldChar w:fldCharType="separate"/>
          </w:r>
          <w:r w:rsidR="007A5DC6" w:rsidRPr="007A5DC6">
            <w:rPr>
              <w:noProof/>
            </w:rPr>
            <w:t>[33]</w:t>
          </w:r>
          <w:ins w:id="1510" w:author="naseem begum" w:date="2018-05-30T18:04:00Z">
            <w:r>
              <w:fldChar w:fldCharType="end"/>
            </w:r>
          </w:ins>
          <w:customXmlInsRangeStart w:id="1511" w:author="naseem begum" w:date="2018-05-30T18:04:00Z"/>
        </w:sdtContent>
      </w:sdt>
      <w:customXmlInsRangeEnd w:id="1511"/>
      <w:ins w:id="1512" w:author="naseem begum" w:date="2018-05-30T18:04:00Z">
        <w:r>
          <w:t xml:space="preserve"> </w:t>
        </w:r>
      </w:ins>
      <w:ins w:id="1513" w:author="naseem begum" w:date="2018-05-30T18:03:00Z">
        <w:r>
          <w:t xml:space="preserve">para modificar los modelos que hemos encontrado y por </w:t>
        </w:r>
      </w:ins>
      <w:ins w:id="1514" w:author="naseem begum" w:date="2018-05-30T18:05:00Z">
        <w:r>
          <w:t>últi</w:t>
        </w:r>
        <w:r w:rsidR="00E1305F">
          <w:t>mo hemos aprendido las horas que hay que dedicar para desarrollar un buen juego.</w:t>
        </w:r>
      </w:ins>
    </w:p>
    <w:p w14:paraId="48C0463A" w14:textId="789D4A5D" w:rsidR="00E1305F" w:rsidRDefault="00E1305F">
      <w:pPr>
        <w:spacing w:line="360" w:lineRule="auto"/>
        <w:rPr>
          <w:ins w:id="1515" w:author="naseem begum" w:date="2018-05-30T18:07:00Z"/>
        </w:rPr>
        <w:pPrChange w:id="1516" w:author="naseem begum" w:date="2018-05-30T18:10:00Z">
          <w:pPr>
            <w:pStyle w:val="Ttulo1"/>
            <w:numPr>
              <w:numId w:val="38"/>
            </w:numPr>
          </w:pPr>
        </w:pPrChange>
      </w:pPr>
      <w:ins w:id="1517" w:author="naseem begum" w:date="2018-05-30T18:06:00Z">
        <w:r>
          <w:t xml:space="preserve">Hemos tenido problemas relacionadas con los modelos a utilizar, ya que ninguno de los dos somos buenos en cuanto al tema de arte, somos más bien de back-end que de front-end, por ello decidimos hacer el juego como un tablero </w:t>
        </w:r>
      </w:ins>
      <w:ins w:id="1518" w:author="naseem begum" w:date="2018-05-30T18:07:00Z">
        <w:r>
          <w:t>con</w:t>
        </w:r>
      </w:ins>
      <w:ins w:id="1519" w:author="naseem begum" w:date="2018-05-30T18:06:00Z">
        <w:r>
          <w:t xml:space="preserve"> fichas sin hacer modelos con animaciones.</w:t>
        </w:r>
      </w:ins>
    </w:p>
    <w:p w14:paraId="453AB8D0" w14:textId="48781233" w:rsidR="00E1305F" w:rsidRDefault="00E1305F">
      <w:pPr>
        <w:spacing w:line="360" w:lineRule="auto"/>
        <w:rPr>
          <w:ins w:id="1520" w:author="naseem begum" w:date="2018-05-30T18:08:00Z"/>
        </w:rPr>
        <w:pPrChange w:id="1521" w:author="naseem begum" w:date="2018-05-30T18:10:00Z">
          <w:pPr>
            <w:pStyle w:val="Ttulo1"/>
            <w:numPr>
              <w:numId w:val="38"/>
            </w:numPr>
          </w:pPr>
        </w:pPrChange>
      </w:pPr>
      <w:ins w:id="1522" w:author="naseem begum" w:date="2018-05-30T18:08:00Z">
        <w:r>
          <w:t>He aprendido que cuando en un futuro queramos desarrollar un juego podemos utilizar Unity ya que nos da mucho trabajo hecho y caso de que tengamos alguna duda hay una gran comunidad que nos puede ayudar.</w:t>
        </w:r>
      </w:ins>
    </w:p>
    <w:p w14:paraId="415F0D89" w14:textId="7CB2CE70" w:rsidR="00E1305F" w:rsidRPr="00EE27D1" w:rsidRDefault="00E1305F">
      <w:pPr>
        <w:spacing w:line="360" w:lineRule="auto"/>
        <w:rPr>
          <w:ins w:id="1523" w:author="naseem begum" w:date="2018-05-30T17:57:00Z"/>
          <w:rPrChange w:id="1524" w:author="naseem begum" w:date="2018-05-30T17:57:00Z">
            <w:rPr>
              <w:ins w:id="1525" w:author="naseem begum" w:date="2018-05-30T17:57:00Z"/>
            </w:rPr>
          </w:rPrChange>
        </w:rPr>
        <w:pPrChange w:id="1526" w:author="naseem begum" w:date="2018-05-30T18:10:00Z">
          <w:pPr>
            <w:pStyle w:val="Ttulo1"/>
            <w:numPr>
              <w:numId w:val="38"/>
            </w:numPr>
          </w:pPr>
        </w:pPrChange>
      </w:pPr>
      <w:ins w:id="1527" w:author="naseem begum" w:date="2018-05-30T18:09:00Z">
        <w:r>
          <w:t xml:space="preserve">Consideramos que hemos tenido poco tiempo para poder realizar más funcionalidades ya que los dos hemos tenido muchos exámenes y entregas de </w:t>
        </w:r>
      </w:ins>
      <w:ins w:id="1528" w:author="naseem begum" w:date="2018-05-30T18:10:00Z">
        <w:r>
          <w:t>otras asignaturas,</w:t>
        </w:r>
      </w:ins>
      <w:ins w:id="1529" w:author="naseem begum" w:date="2018-05-30T18:09:00Z">
        <w:r>
          <w:t xml:space="preserve"> pero al final hemos conseguido realizar un buen juego.</w:t>
        </w:r>
      </w:ins>
    </w:p>
    <w:p w14:paraId="06899364" w14:textId="318E2652" w:rsidR="00EE27D1" w:rsidRDefault="00EE27D1">
      <w:pPr>
        <w:rPr>
          <w:ins w:id="1530" w:author="naseem begum" w:date="2018-05-30T17:56:00Z"/>
        </w:rPr>
      </w:pPr>
    </w:p>
    <w:tbl>
      <w:tblPr>
        <w:tblStyle w:val="Tabladecuadrcula5oscura-nfasis11"/>
        <w:tblW w:w="0" w:type="auto"/>
        <w:tblInd w:w="1384" w:type="dxa"/>
        <w:tblLook w:val="04E0" w:firstRow="1" w:lastRow="1" w:firstColumn="1" w:lastColumn="0" w:noHBand="0" w:noVBand="1"/>
      </w:tblPr>
      <w:tblGrid>
        <w:gridCol w:w="4111"/>
        <w:gridCol w:w="1984"/>
      </w:tblGrid>
      <w:tr w:rsidR="00711387" w:rsidDel="00A51CD4" w14:paraId="651A59F9" w14:textId="1B2862C7" w:rsidTr="003300C6">
        <w:trPr>
          <w:cnfStyle w:val="100000000000" w:firstRow="1" w:lastRow="0" w:firstColumn="0" w:lastColumn="0" w:oddVBand="0" w:evenVBand="0" w:oddHBand="0" w:evenHBand="0" w:firstRowFirstColumn="0" w:firstRowLastColumn="0" w:lastRowFirstColumn="0" w:lastRowLastColumn="0"/>
          <w:del w:id="1531"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017DB624" w14:textId="52970437" w:rsidR="00711387" w:rsidRPr="003300C6" w:rsidDel="00A51CD4" w:rsidRDefault="00711387">
            <w:pPr>
              <w:spacing w:line="360" w:lineRule="auto"/>
              <w:rPr>
                <w:del w:id="1532" w:author="naseem begum" w:date="2018-05-25T14:06:00Z"/>
                <w:sz w:val="18"/>
              </w:rPr>
              <w:pPrChange w:id="1533" w:author="naseem begum" w:date="2018-05-25T15:47:00Z">
                <w:pPr>
                  <w:jc w:val="center"/>
                </w:pPr>
              </w:pPrChange>
            </w:pPr>
            <w:commentRangeStart w:id="1534"/>
            <w:del w:id="1535" w:author="naseem begum" w:date="2018-05-25T14:06:00Z">
              <w:r w:rsidRPr="003300C6" w:rsidDel="00A51CD4">
                <w:rPr>
                  <w:sz w:val="18"/>
                </w:rPr>
                <w:delText>Tarea</w:delText>
              </w:r>
              <w:commentRangeEnd w:id="1534"/>
              <w:r w:rsidR="0013645F" w:rsidDel="00A51CD4">
                <w:rPr>
                  <w:rStyle w:val="Refdecomentario"/>
                  <w:b w:val="0"/>
                  <w:bCs w:val="0"/>
                  <w:color w:val="auto"/>
                </w:rPr>
                <w:commentReference w:id="1534"/>
              </w:r>
            </w:del>
          </w:p>
        </w:tc>
        <w:tc>
          <w:tcPr>
            <w:tcW w:w="1984" w:type="dxa"/>
          </w:tcPr>
          <w:p w14:paraId="4EC134FB" w14:textId="069EF4F7" w:rsidR="00711387" w:rsidRPr="003300C6" w:rsidDel="00A51CD4" w:rsidRDefault="00711387">
            <w:pPr>
              <w:spacing w:line="360" w:lineRule="auto"/>
              <w:cnfStyle w:val="100000000000" w:firstRow="1" w:lastRow="0" w:firstColumn="0" w:lastColumn="0" w:oddVBand="0" w:evenVBand="0" w:oddHBand="0" w:evenHBand="0" w:firstRowFirstColumn="0" w:firstRowLastColumn="0" w:lastRowFirstColumn="0" w:lastRowLastColumn="0"/>
              <w:rPr>
                <w:del w:id="1536" w:author="naseem begum" w:date="2018-05-25T14:06:00Z"/>
                <w:sz w:val="18"/>
              </w:rPr>
              <w:pPrChange w:id="1537" w:author="naseem begum" w:date="2018-05-25T15:47:00Z">
                <w:pPr>
                  <w:cnfStyle w:val="100000000000" w:firstRow="1" w:lastRow="0" w:firstColumn="0" w:lastColumn="0" w:oddVBand="0" w:evenVBand="0" w:oddHBand="0" w:evenHBand="0" w:firstRowFirstColumn="0" w:firstRowLastColumn="0" w:lastRowFirstColumn="0" w:lastRowLastColumn="0"/>
                </w:pPr>
              </w:pPrChange>
            </w:pPr>
            <w:del w:id="1538" w:author="naseem begum" w:date="2018-05-25T14:06:00Z">
              <w:r w:rsidRPr="003300C6" w:rsidDel="00A51CD4">
                <w:rPr>
                  <w:sz w:val="18"/>
                </w:rPr>
                <w:delText>Duración (horas)</w:delText>
              </w:r>
            </w:del>
          </w:p>
        </w:tc>
      </w:tr>
      <w:tr w:rsidR="00711387" w:rsidDel="00A51CD4" w14:paraId="6EA89926" w14:textId="5B031043" w:rsidTr="003300C6">
        <w:trPr>
          <w:cnfStyle w:val="000000100000" w:firstRow="0" w:lastRow="0" w:firstColumn="0" w:lastColumn="0" w:oddVBand="0" w:evenVBand="0" w:oddHBand="1" w:evenHBand="0" w:firstRowFirstColumn="0" w:firstRowLastColumn="0" w:lastRowFirstColumn="0" w:lastRowLastColumn="0"/>
          <w:del w:id="1539"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3EFA9420" w14:textId="776224DC" w:rsidR="00711387" w:rsidRPr="003300C6" w:rsidDel="00A51CD4" w:rsidRDefault="00711387">
            <w:pPr>
              <w:spacing w:line="360" w:lineRule="auto"/>
              <w:rPr>
                <w:del w:id="1540" w:author="naseem begum" w:date="2018-05-25T14:06:00Z"/>
                <w:sz w:val="18"/>
              </w:rPr>
              <w:pPrChange w:id="1541" w:author="naseem begum" w:date="2018-05-25T15:47:00Z">
                <w:pPr/>
              </w:pPrChange>
            </w:pPr>
            <w:del w:id="1542" w:author="naseem begum" w:date="2018-05-25T14:06:00Z">
              <w:r w:rsidRPr="003300C6" w:rsidDel="00A51CD4">
                <w:rPr>
                  <w:sz w:val="18"/>
                </w:rPr>
                <w:delText>Instalación del entorno de desarrollo</w:delText>
              </w:r>
            </w:del>
          </w:p>
        </w:tc>
        <w:tc>
          <w:tcPr>
            <w:tcW w:w="1984" w:type="dxa"/>
          </w:tcPr>
          <w:p w14:paraId="2E117454" w14:textId="0B2D1173" w:rsidR="00711387" w:rsidRPr="003300C6" w:rsidDel="00A51CD4" w:rsidRDefault="00711387">
            <w:pPr>
              <w:spacing w:line="360" w:lineRule="auto"/>
              <w:cnfStyle w:val="000000100000" w:firstRow="0" w:lastRow="0" w:firstColumn="0" w:lastColumn="0" w:oddVBand="0" w:evenVBand="0" w:oddHBand="1" w:evenHBand="0" w:firstRowFirstColumn="0" w:firstRowLastColumn="0" w:lastRowFirstColumn="0" w:lastRowLastColumn="0"/>
              <w:rPr>
                <w:del w:id="1543" w:author="naseem begum" w:date="2018-05-25T14:06:00Z"/>
                <w:sz w:val="18"/>
              </w:rPr>
              <w:pPrChange w:id="1544" w:author="naseem begum" w:date="2018-05-25T15:47:00Z">
                <w:pPr>
                  <w:jc w:val="center"/>
                  <w:cnfStyle w:val="000000100000" w:firstRow="0" w:lastRow="0" w:firstColumn="0" w:lastColumn="0" w:oddVBand="0" w:evenVBand="0" w:oddHBand="1" w:evenHBand="0" w:firstRowFirstColumn="0" w:firstRowLastColumn="0" w:lastRowFirstColumn="0" w:lastRowLastColumn="0"/>
                </w:pPr>
              </w:pPrChange>
            </w:pPr>
            <w:del w:id="1545" w:author="naseem begum" w:date="2018-05-25T14:06:00Z">
              <w:r w:rsidRPr="003300C6" w:rsidDel="00A51CD4">
                <w:rPr>
                  <w:sz w:val="18"/>
                </w:rPr>
                <w:delText>25</w:delText>
              </w:r>
            </w:del>
          </w:p>
        </w:tc>
      </w:tr>
      <w:tr w:rsidR="00711387" w:rsidDel="00A51CD4" w14:paraId="117A0619" w14:textId="5130706D" w:rsidTr="003300C6">
        <w:trPr>
          <w:del w:id="1546"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55083074" w14:textId="1F93CFFB" w:rsidR="00711387" w:rsidRPr="003300C6" w:rsidDel="00A51CD4" w:rsidRDefault="00711387">
            <w:pPr>
              <w:spacing w:line="360" w:lineRule="auto"/>
              <w:rPr>
                <w:del w:id="1547" w:author="naseem begum" w:date="2018-05-25T14:06:00Z"/>
                <w:sz w:val="18"/>
              </w:rPr>
              <w:pPrChange w:id="1548" w:author="naseem begum" w:date="2018-05-25T15:47:00Z">
                <w:pPr/>
              </w:pPrChange>
            </w:pPr>
            <w:del w:id="1549" w:author="naseem begum" w:date="2018-05-25T14:06:00Z">
              <w:r w:rsidRPr="003300C6" w:rsidDel="00A51CD4">
                <w:rPr>
                  <w:sz w:val="18"/>
                </w:rPr>
                <w:delText>Estudiar el código</w:delText>
              </w:r>
            </w:del>
          </w:p>
        </w:tc>
        <w:tc>
          <w:tcPr>
            <w:tcW w:w="1984" w:type="dxa"/>
          </w:tcPr>
          <w:p w14:paraId="3637B07A" w14:textId="049E8A68" w:rsidR="00711387" w:rsidRPr="003300C6" w:rsidDel="00A51CD4" w:rsidRDefault="00711387">
            <w:pPr>
              <w:spacing w:line="360" w:lineRule="auto"/>
              <w:cnfStyle w:val="000000000000" w:firstRow="0" w:lastRow="0" w:firstColumn="0" w:lastColumn="0" w:oddVBand="0" w:evenVBand="0" w:oddHBand="0" w:evenHBand="0" w:firstRowFirstColumn="0" w:firstRowLastColumn="0" w:lastRowFirstColumn="0" w:lastRowLastColumn="0"/>
              <w:rPr>
                <w:del w:id="1550" w:author="naseem begum" w:date="2018-05-25T14:06:00Z"/>
                <w:sz w:val="18"/>
              </w:rPr>
              <w:pPrChange w:id="1551" w:author="naseem begum" w:date="2018-05-25T15:47:00Z">
                <w:pPr>
                  <w:jc w:val="center"/>
                  <w:cnfStyle w:val="000000000000" w:firstRow="0" w:lastRow="0" w:firstColumn="0" w:lastColumn="0" w:oddVBand="0" w:evenVBand="0" w:oddHBand="0" w:evenHBand="0" w:firstRowFirstColumn="0" w:firstRowLastColumn="0" w:lastRowFirstColumn="0" w:lastRowLastColumn="0"/>
                </w:pPr>
              </w:pPrChange>
            </w:pPr>
            <w:del w:id="1552" w:author="naseem begum" w:date="2018-05-25T14:06:00Z">
              <w:r w:rsidRPr="003300C6" w:rsidDel="00A51CD4">
                <w:rPr>
                  <w:sz w:val="18"/>
                </w:rPr>
                <w:delText>40</w:delText>
              </w:r>
            </w:del>
          </w:p>
        </w:tc>
      </w:tr>
      <w:tr w:rsidR="00711387" w:rsidDel="00A51CD4" w14:paraId="5C8C2DC1" w14:textId="669D7A0A" w:rsidTr="003300C6">
        <w:trPr>
          <w:cnfStyle w:val="000000100000" w:firstRow="0" w:lastRow="0" w:firstColumn="0" w:lastColumn="0" w:oddVBand="0" w:evenVBand="0" w:oddHBand="1" w:evenHBand="0" w:firstRowFirstColumn="0" w:firstRowLastColumn="0" w:lastRowFirstColumn="0" w:lastRowLastColumn="0"/>
          <w:del w:id="1553"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1148B564" w14:textId="5D410826" w:rsidR="00711387" w:rsidRPr="003300C6" w:rsidDel="00A51CD4" w:rsidRDefault="00711387">
            <w:pPr>
              <w:spacing w:line="360" w:lineRule="auto"/>
              <w:rPr>
                <w:del w:id="1554" w:author="naseem begum" w:date="2018-05-25T14:06:00Z"/>
                <w:sz w:val="18"/>
              </w:rPr>
              <w:pPrChange w:id="1555" w:author="naseem begum" w:date="2018-05-25T15:47:00Z">
                <w:pPr/>
              </w:pPrChange>
            </w:pPr>
            <w:del w:id="1556" w:author="naseem begum" w:date="2018-05-25T14:06:00Z">
              <w:r w:rsidRPr="003300C6" w:rsidDel="00A51CD4">
                <w:rPr>
                  <w:sz w:val="18"/>
                </w:rPr>
                <w:delText>Gestionar el proyecto</w:delText>
              </w:r>
            </w:del>
          </w:p>
        </w:tc>
        <w:tc>
          <w:tcPr>
            <w:tcW w:w="1984" w:type="dxa"/>
          </w:tcPr>
          <w:p w14:paraId="2D637BAC" w14:textId="22E281E2" w:rsidR="00711387" w:rsidRPr="003300C6" w:rsidDel="00A51CD4" w:rsidRDefault="00711387">
            <w:pPr>
              <w:spacing w:line="360" w:lineRule="auto"/>
              <w:cnfStyle w:val="000000100000" w:firstRow="0" w:lastRow="0" w:firstColumn="0" w:lastColumn="0" w:oddVBand="0" w:evenVBand="0" w:oddHBand="1" w:evenHBand="0" w:firstRowFirstColumn="0" w:firstRowLastColumn="0" w:lastRowFirstColumn="0" w:lastRowLastColumn="0"/>
              <w:rPr>
                <w:del w:id="1557" w:author="naseem begum" w:date="2018-05-25T14:06:00Z"/>
                <w:sz w:val="18"/>
              </w:rPr>
              <w:pPrChange w:id="1558" w:author="naseem begum" w:date="2018-05-25T15:47:00Z">
                <w:pPr>
                  <w:jc w:val="center"/>
                  <w:cnfStyle w:val="000000100000" w:firstRow="0" w:lastRow="0" w:firstColumn="0" w:lastColumn="0" w:oddVBand="0" w:evenVBand="0" w:oddHBand="1" w:evenHBand="0" w:firstRowFirstColumn="0" w:firstRowLastColumn="0" w:lastRowFirstColumn="0" w:lastRowLastColumn="0"/>
                </w:pPr>
              </w:pPrChange>
            </w:pPr>
            <w:del w:id="1559" w:author="naseem begum" w:date="2018-05-25T14:06:00Z">
              <w:r w:rsidRPr="003300C6" w:rsidDel="00A51CD4">
                <w:rPr>
                  <w:sz w:val="18"/>
                </w:rPr>
                <w:delText>90</w:delText>
              </w:r>
            </w:del>
          </w:p>
        </w:tc>
      </w:tr>
      <w:tr w:rsidR="00711387" w:rsidDel="00A51CD4" w14:paraId="42C04562" w14:textId="623BF383" w:rsidTr="003300C6">
        <w:trPr>
          <w:del w:id="1560"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08C42EC4" w14:textId="425FC1A7" w:rsidR="00711387" w:rsidRPr="003300C6" w:rsidDel="00A51CD4" w:rsidRDefault="00711387">
            <w:pPr>
              <w:spacing w:line="360" w:lineRule="auto"/>
              <w:rPr>
                <w:del w:id="1561" w:author="naseem begum" w:date="2018-05-25T14:06:00Z"/>
                <w:sz w:val="18"/>
              </w:rPr>
              <w:pPrChange w:id="1562" w:author="naseem begum" w:date="2018-05-25T15:47:00Z">
                <w:pPr/>
              </w:pPrChange>
            </w:pPr>
            <w:del w:id="1563" w:author="naseem begum" w:date="2018-05-25T14:06:00Z">
              <w:r w:rsidRPr="003300C6" w:rsidDel="00A51CD4">
                <w:rPr>
                  <w:sz w:val="18"/>
                </w:rPr>
                <w:delText>Refactorizar el código</w:delText>
              </w:r>
            </w:del>
          </w:p>
        </w:tc>
        <w:tc>
          <w:tcPr>
            <w:tcW w:w="1984" w:type="dxa"/>
          </w:tcPr>
          <w:p w14:paraId="6942CD06" w14:textId="6E94EC59" w:rsidR="00711387" w:rsidRPr="003300C6" w:rsidDel="00A51CD4" w:rsidRDefault="00711387">
            <w:pPr>
              <w:spacing w:line="360" w:lineRule="auto"/>
              <w:cnfStyle w:val="000000000000" w:firstRow="0" w:lastRow="0" w:firstColumn="0" w:lastColumn="0" w:oddVBand="0" w:evenVBand="0" w:oddHBand="0" w:evenHBand="0" w:firstRowFirstColumn="0" w:firstRowLastColumn="0" w:lastRowFirstColumn="0" w:lastRowLastColumn="0"/>
              <w:rPr>
                <w:del w:id="1564" w:author="naseem begum" w:date="2018-05-25T14:06:00Z"/>
                <w:sz w:val="18"/>
              </w:rPr>
              <w:pPrChange w:id="1565" w:author="naseem begum" w:date="2018-05-25T15:47:00Z">
                <w:pPr>
                  <w:jc w:val="center"/>
                  <w:cnfStyle w:val="000000000000" w:firstRow="0" w:lastRow="0" w:firstColumn="0" w:lastColumn="0" w:oddVBand="0" w:evenVBand="0" w:oddHBand="0" w:evenHBand="0" w:firstRowFirstColumn="0" w:firstRowLastColumn="0" w:lastRowFirstColumn="0" w:lastRowLastColumn="0"/>
                </w:pPr>
              </w:pPrChange>
            </w:pPr>
            <w:del w:id="1566" w:author="naseem begum" w:date="2018-05-25T14:06:00Z">
              <w:r w:rsidRPr="003300C6" w:rsidDel="00A51CD4">
                <w:rPr>
                  <w:sz w:val="18"/>
                </w:rPr>
                <w:delText>15</w:delText>
              </w:r>
            </w:del>
          </w:p>
        </w:tc>
      </w:tr>
      <w:tr w:rsidR="00711387" w:rsidDel="00A51CD4" w14:paraId="2BC8F228" w14:textId="7B9C5638" w:rsidTr="003300C6">
        <w:trPr>
          <w:cnfStyle w:val="000000100000" w:firstRow="0" w:lastRow="0" w:firstColumn="0" w:lastColumn="0" w:oddVBand="0" w:evenVBand="0" w:oddHBand="1" w:evenHBand="0" w:firstRowFirstColumn="0" w:firstRowLastColumn="0" w:lastRowFirstColumn="0" w:lastRowLastColumn="0"/>
          <w:del w:id="1567"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65329126" w14:textId="30F9D90F" w:rsidR="00711387" w:rsidRPr="003300C6" w:rsidDel="00A51CD4" w:rsidRDefault="00711387">
            <w:pPr>
              <w:spacing w:line="360" w:lineRule="auto"/>
              <w:rPr>
                <w:del w:id="1568" w:author="naseem begum" w:date="2018-05-25T14:06:00Z"/>
                <w:sz w:val="18"/>
              </w:rPr>
              <w:pPrChange w:id="1569" w:author="naseem begum" w:date="2018-05-25T15:47:00Z">
                <w:pPr/>
              </w:pPrChange>
            </w:pPr>
            <w:del w:id="1570" w:author="naseem begum" w:date="2018-05-25T14:06:00Z">
              <w:r w:rsidRPr="003300C6" w:rsidDel="00A51CD4">
                <w:rPr>
                  <w:sz w:val="18"/>
                </w:rPr>
                <w:delText>Documentar la API REST</w:delText>
              </w:r>
            </w:del>
          </w:p>
        </w:tc>
        <w:tc>
          <w:tcPr>
            <w:tcW w:w="1984" w:type="dxa"/>
          </w:tcPr>
          <w:p w14:paraId="5FF742C2" w14:textId="7C08E093" w:rsidR="00711387" w:rsidRPr="003300C6" w:rsidDel="00A51CD4" w:rsidRDefault="00711387">
            <w:pPr>
              <w:spacing w:line="360" w:lineRule="auto"/>
              <w:cnfStyle w:val="000000100000" w:firstRow="0" w:lastRow="0" w:firstColumn="0" w:lastColumn="0" w:oddVBand="0" w:evenVBand="0" w:oddHBand="1" w:evenHBand="0" w:firstRowFirstColumn="0" w:firstRowLastColumn="0" w:lastRowFirstColumn="0" w:lastRowLastColumn="0"/>
              <w:rPr>
                <w:del w:id="1571" w:author="naseem begum" w:date="2018-05-25T14:06:00Z"/>
                <w:sz w:val="18"/>
              </w:rPr>
              <w:pPrChange w:id="1572" w:author="naseem begum" w:date="2018-05-25T15:47:00Z">
                <w:pPr>
                  <w:jc w:val="center"/>
                  <w:cnfStyle w:val="000000100000" w:firstRow="0" w:lastRow="0" w:firstColumn="0" w:lastColumn="0" w:oddVBand="0" w:evenVBand="0" w:oddHBand="1" w:evenHBand="0" w:firstRowFirstColumn="0" w:firstRowLastColumn="0" w:lastRowFirstColumn="0" w:lastRowLastColumn="0"/>
                </w:pPr>
              </w:pPrChange>
            </w:pPr>
            <w:del w:id="1573" w:author="naseem begum" w:date="2018-05-25T14:06:00Z">
              <w:r w:rsidRPr="003300C6" w:rsidDel="00A51CD4">
                <w:rPr>
                  <w:sz w:val="18"/>
                </w:rPr>
                <w:delText>40</w:delText>
              </w:r>
            </w:del>
          </w:p>
        </w:tc>
      </w:tr>
      <w:tr w:rsidR="00711387" w:rsidDel="00A51CD4" w14:paraId="4EE58338" w14:textId="0B0DF45A" w:rsidTr="003300C6">
        <w:trPr>
          <w:del w:id="1574"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56FEAEAA" w14:textId="37A4950F" w:rsidR="00711387" w:rsidRPr="003300C6" w:rsidDel="00A51CD4" w:rsidRDefault="00711387">
            <w:pPr>
              <w:spacing w:line="360" w:lineRule="auto"/>
              <w:rPr>
                <w:del w:id="1575" w:author="naseem begum" w:date="2018-05-25T14:06:00Z"/>
                <w:sz w:val="18"/>
              </w:rPr>
              <w:pPrChange w:id="1576" w:author="naseem begum" w:date="2018-05-25T15:47:00Z">
                <w:pPr/>
              </w:pPrChange>
            </w:pPr>
            <w:del w:id="1577" w:author="naseem begum" w:date="2018-05-25T14:06:00Z">
              <w:r w:rsidRPr="003300C6" w:rsidDel="00A51CD4">
                <w:rPr>
                  <w:sz w:val="18"/>
                </w:rPr>
                <w:delText>Analizar y mejorar los Tests</w:delText>
              </w:r>
            </w:del>
          </w:p>
        </w:tc>
        <w:tc>
          <w:tcPr>
            <w:tcW w:w="1984" w:type="dxa"/>
          </w:tcPr>
          <w:p w14:paraId="037F8A33" w14:textId="3FF73DE3" w:rsidR="00711387" w:rsidRPr="003300C6" w:rsidDel="00A51CD4" w:rsidRDefault="00711387">
            <w:pPr>
              <w:spacing w:line="360" w:lineRule="auto"/>
              <w:cnfStyle w:val="000000000000" w:firstRow="0" w:lastRow="0" w:firstColumn="0" w:lastColumn="0" w:oddVBand="0" w:evenVBand="0" w:oddHBand="0" w:evenHBand="0" w:firstRowFirstColumn="0" w:firstRowLastColumn="0" w:lastRowFirstColumn="0" w:lastRowLastColumn="0"/>
              <w:rPr>
                <w:del w:id="1578" w:author="naseem begum" w:date="2018-05-25T14:06:00Z"/>
                <w:sz w:val="18"/>
              </w:rPr>
              <w:pPrChange w:id="1579" w:author="naseem begum" w:date="2018-05-25T15:47:00Z">
                <w:pPr>
                  <w:jc w:val="center"/>
                  <w:cnfStyle w:val="000000000000" w:firstRow="0" w:lastRow="0" w:firstColumn="0" w:lastColumn="0" w:oddVBand="0" w:evenVBand="0" w:oddHBand="0" w:evenHBand="0" w:firstRowFirstColumn="0" w:firstRowLastColumn="0" w:lastRowFirstColumn="0" w:lastRowLastColumn="0"/>
                </w:pPr>
              </w:pPrChange>
            </w:pPr>
            <w:del w:id="1580" w:author="naseem begum" w:date="2018-05-25T14:06:00Z">
              <w:r w:rsidRPr="003300C6" w:rsidDel="00A51CD4">
                <w:rPr>
                  <w:sz w:val="18"/>
                </w:rPr>
                <w:delText>70</w:delText>
              </w:r>
            </w:del>
          </w:p>
        </w:tc>
      </w:tr>
      <w:tr w:rsidR="00711387" w:rsidDel="00A51CD4" w14:paraId="5876EE8F" w14:textId="6E070CD2" w:rsidTr="003300C6">
        <w:trPr>
          <w:cnfStyle w:val="000000100000" w:firstRow="0" w:lastRow="0" w:firstColumn="0" w:lastColumn="0" w:oddVBand="0" w:evenVBand="0" w:oddHBand="1" w:evenHBand="0" w:firstRowFirstColumn="0" w:firstRowLastColumn="0" w:lastRowFirstColumn="0" w:lastRowLastColumn="0"/>
          <w:del w:id="1581"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55E7DA21" w14:textId="3163CDBA" w:rsidR="00711387" w:rsidRPr="003300C6" w:rsidDel="00A51CD4" w:rsidRDefault="00711387">
            <w:pPr>
              <w:spacing w:line="360" w:lineRule="auto"/>
              <w:rPr>
                <w:del w:id="1582" w:author="naseem begum" w:date="2018-05-25T14:06:00Z"/>
                <w:sz w:val="18"/>
              </w:rPr>
              <w:pPrChange w:id="1583" w:author="naseem begum" w:date="2018-05-25T15:47:00Z">
                <w:pPr/>
              </w:pPrChange>
            </w:pPr>
            <w:del w:id="1584" w:author="naseem begum" w:date="2018-05-25T14:06:00Z">
              <w:r w:rsidRPr="003300C6" w:rsidDel="00A51CD4">
                <w:rPr>
                  <w:sz w:val="18"/>
                </w:rPr>
                <w:delText>Implementar y testear nuevos atributos</w:delText>
              </w:r>
            </w:del>
          </w:p>
        </w:tc>
        <w:tc>
          <w:tcPr>
            <w:tcW w:w="1984" w:type="dxa"/>
          </w:tcPr>
          <w:p w14:paraId="3AA7F536" w14:textId="5CD838C7" w:rsidR="00711387" w:rsidRPr="003300C6" w:rsidDel="00A51CD4" w:rsidRDefault="00711387">
            <w:pPr>
              <w:spacing w:line="360" w:lineRule="auto"/>
              <w:cnfStyle w:val="000000100000" w:firstRow="0" w:lastRow="0" w:firstColumn="0" w:lastColumn="0" w:oddVBand="0" w:evenVBand="0" w:oddHBand="1" w:evenHBand="0" w:firstRowFirstColumn="0" w:firstRowLastColumn="0" w:lastRowFirstColumn="0" w:lastRowLastColumn="0"/>
              <w:rPr>
                <w:del w:id="1585" w:author="naseem begum" w:date="2018-05-25T14:06:00Z"/>
                <w:sz w:val="18"/>
              </w:rPr>
              <w:pPrChange w:id="1586" w:author="naseem begum" w:date="2018-05-25T15:47:00Z">
                <w:pPr>
                  <w:jc w:val="center"/>
                  <w:cnfStyle w:val="000000100000" w:firstRow="0" w:lastRow="0" w:firstColumn="0" w:lastColumn="0" w:oddVBand="0" w:evenVBand="0" w:oddHBand="1" w:evenHBand="0" w:firstRowFirstColumn="0" w:firstRowLastColumn="0" w:lastRowFirstColumn="0" w:lastRowLastColumn="0"/>
                </w:pPr>
              </w:pPrChange>
            </w:pPr>
            <w:del w:id="1587" w:author="naseem begum" w:date="2018-05-25T14:06:00Z">
              <w:r w:rsidRPr="003300C6" w:rsidDel="00A51CD4">
                <w:rPr>
                  <w:sz w:val="18"/>
                </w:rPr>
                <w:delText>70</w:delText>
              </w:r>
            </w:del>
          </w:p>
        </w:tc>
      </w:tr>
      <w:tr w:rsidR="00711387" w:rsidDel="00A51CD4" w14:paraId="24DA1558" w14:textId="762AF786" w:rsidTr="003300C6">
        <w:trPr>
          <w:del w:id="1588"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65AACAE6" w14:textId="1F83CF06" w:rsidR="00711387" w:rsidRPr="003300C6" w:rsidDel="00A51CD4" w:rsidRDefault="00711387">
            <w:pPr>
              <w:spacing w:line="360" w:lineRule="auto"/>
              <w:rPr>
                <w:del w:id="1589" w:author="naseem begum" w:date="2018-05-25T14:06:00Z"/>
                <w:sz w:val="18"/>
              </w:rPr>
              <w:pPrChange w:id="1590" w:author="naseem begum" w:date="2018-05-25T15:47:00Z">
                <w:pPr/>
              </w:pPrChange>
            </w:pPr>
            <w:del w:id="1591" w:author="naseem begum" w:date="2018-05-25T14:06:00Z">
              <w:r w:rsidRPr="003300C6" w:rsidDel="00A51CD4">
                <w:rPr>
                  <w:sz w:val="18"/>
                </w:rPr>
                <w:delText>Implementar y testear nuevas consultas</w:delText>
              </w:r>
            </w:del>
          </w:p>
        </w:tc>
        <w:tc>
          <w:tcPr>
            <w:tcW w:w="1984" w:type="dxa"/>
          </w:tcPr>
          <w:p w14:paraId="6436C96C" w14:textId="1EA9E10A" w:rsidR="00711387" w:rsidRPr="003300C6" w:rsidDel="00A51CD4" w:rsidRDefault="00711387">
            <w:pPr>
              <w:spacing w:line="360" w:lineRule="auto"/>
              <w:cnfStyle w:val="000000000000" w:firstRow="0" w:lastRow="0" w:firstColumn="0" w:lastColumn="0" w:oddVBand="0" w:evenVBand="0" w:oddHBand="0" w:evenHBand="0" w:firstRowFirstColumn="0" w:firstRowLastColumn="0" w:lastRowFirstColumn="0" w:lastRowLastColumn="0"/>
              <w:rPr>
                <w:del w:id="1592" w:author="naseem begum" w:date="2018-05-25T14:06:00Z"/>
                <w:sz w:val="18"/>
              </w:rPr>
              <w:pPrChange w:id="1593" w:author="naseem begum" w:date="2018-05-25T15:47:00Z">
                <w:pPr>
                  <w:jc w:val="center"/>
                  <w:cnfStyle w:val="000000000000" w:firstRow="0" w:lastRow="0" w:firstColumn="0" w:lastColumn="0" w:oddVBand="0" w:evenVBand="0" w:oddHBand="0" w:evenHBand="0" w:firstRowFirstColumn="0" w:firstRowLastColumn="0" w:lastRowFirstColumn="0" w:lastRowLastColumn="0"/>
                </w:pPr>
              </w:pPrChange>
            </w:pPr>
            <w:del w:id="1594" w:author="naseem begum" w:date="2018-05-25T14:06:00Z">
              <w:r w:rsidRPr="003300C6" w:rsidDel="00A51CD4">
                <w:rPr>
                  <w:sz w:val="18"/>
                </w:rPr>
                <w:delText>90</w:delText>
              </w:r>
            </w:del>
          </w:p>
        </w:tc>
      </w:tr>
      <w:tr w:rsidR="00711387" w:rsidDel="00A51CD4" w14:paraId="2701BDA4" w14:textId="2E33B018" w:rsidTr="003300C6">
        <w:trPr>
          <w:cnfStyle w:val="000000100000" w:firstRow="0" w:lastRow="0" w:firstColumn="0" w:lastColumn="0" w:oddVBand="0" w:evenVBand="0" w:oddHBand="1" w:evenHBand="0" w:firstRowFirstColumn="0" w:firstRowLastColumn="0" w:lastRowFirstColumn="0" w:lastRowLastColumn="0"/>
          <w:del w:id="1595"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5D719407" w14:textId="6966C70A" w:rsidR="00711387" w:rsidRPr="003300C6" w:rsidDel="00A51CD4" w:rsidRDefault="00711387">
            <w:pPr>
              <w:spacing w:line="360" w:lineRule="auto"/>
              <w:rPr>
                <w:del w:id="1596" w:author="naseem begum" w:date="2018-05-25T14:06:00Z"/>
                <w:sz w:val="18"/>
              </w:rPr>
              <w:pPrChange w:id="1597" w:author="naseem begum" w:date="2018-05-25T15:47:00Z">
                <w:pPr/>
              </w:pPrChange>
            </w:pPr>
            <w:del w:id="1598" w:author="naseem begum" w:date="2018-05-25T14:06:00Z">
              <w:r w:rsidRPr="003300C6" w:rsidDel="00A51CD4">
                <w:rPr>
                  <w:sz w:val="18"/>
                </w:rPr>
                <w:delText>Realizar tests de aceptación</w:delText>
              </w:r>
            </w:del>
          </w:p>
        </w:tc>
        <w:tc>
          <w:tcPr>
            <w:tcW w:w="1984" w:type="dxa"/>
          </w:tcPr>
          <w:p w14:paraId="6948C02F" w14:textId="26EEB21C" w:rsidR="00711387" w:rsidRPr="003300C6" w:rsidDel="00A51CD4" w:rsidRDefault="00711387">
            <w:pPr>
              <w:spacing w:line="360" w:lineRule="auto"/>
              <w:cnfStyle w:val="000000100000" w:firstRow="0" w:lastRow="0" w:firstColumn="0" w:lastColumn="0" w:oddVBand="0" w:evenVBand="0" w:oddHBand="1" w:evenHBand="0" w:firstRowFirstColumn="0" w:firstRowLastColumn="0" w:lastRowFirstColumn="0" w:lastRowLastColumn="0"/>
              <w:rPr>
                <w:del w:id="1599" w:author="naseem begum" w:date="2018-05-25T14:06:00Z"/>
                <w:sz w:val="18"/>
              </w:rPr>
              <w:pPrChange w:id="1600" w:author="naseem begum" w:date="2018-05-25T15:47:00Z">
                <w:pPr>
                  <w:jc w:val="center"/>
                  <w:cnfStyle w:val="000000100000" w:firstRow="0" w:lastRow="0" w:firstColumn="0" w:lastColumn="0" w:oddVBand="0" w:evenVBand="0" w:oddHBand="1" w:evenHBand="0" w:firstRowFirstColumn="0" w:firstRowLastColumn="0" w:lastRowFirstColumn="0" w:lastRowLastColumn="0"/>
                </w:pPr>
              </w:pPrChange>
            </w:pPr>
            <w:del w:id="1601" w:author="naseem begum" w:date="2018-05-25T14:06:00Z">
              <w:r w:rsidRPr="003300C6" w:rsidDel="00A51CD4">
                <w:rPr>
                  <w:sz w:val="18"/>
                </w:rPr>
                <w:delText>30</w:delText>
              </w:r>
            </w:del>
          </w:p>
        </w:tc>
      </w:tr>
      <w:tr w:rsidR="00711387" w:rsidDel="00A51CD4" w14:paraId="0749A716" w14:textId="474E61A4" w:rsidTr="003300C6">
        <w:trPr>
          <w:del w:id="1602"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08D50C01" w14:textId="0FF74CFB" w:rsidR="00711387" w:rsidRPr="003300C6" w:rsidDel="00A51CD4" w:rsidRDefault="00711387">
            <w:pPr>
              <w:spacing w:line="360" w:lineRule="auto"/>
              <w:rPr>
                <w:del w:id="1603" w:author="naseem begum" w:date="2018-05-25T14:06:00Z"/>
                <w:sz w:val="18"/>
              </w:rPr>
              <w:pPrChange w:id="1604" w:author="naseem begum" w:date="2018-05-25T15:47:00Z">
                <w:pPr/>
              </w:pPrChange>
            </w:pPr>
            <w:del w:id="1605" w:author="naseem begum" w:date="2018-05-25T14:06:00Z">
              <w:r w:rsidRPr="003300C6" w:rsidDel="00A51CD4">
                <w:rPr>
                  <w:sz w:val="18"/>
                </w:rPr>
                <w:delText>Redactar Manual de configuración</w:delText>
              </w:r>
            </w:del>
          </w:p>
        </w:tc>
        <w:tc>
          <w:tcPr>
            <w:tcW w:w="1984" w:type="dxa"/>
          </w:tcPr>
          <w:p w14:paraId="703A4A84" w14:textId="1D50FEDF" w:rsidR="00711387" w:rsidRPr="003300C6" w:rsidDel="00A51CD4" w:rsidRDefault="00711387">
            <w:pPr>
              <w:spacing w:line="360" w:lineRule="auto"/>
              <w:cnfStyle w:val="000000000000" w:firstRow="0" w:lastRow="0" w:firstColumn="0" w:lastColumn="0" w:oddVBand="0" w:evenVBand="0" w:oddHBand="0" w:evenHBand="0" w:firstRowFirstColumn="0" w:firstRowLastColumn="0" w:lastRowFirstColumn="0" w:lastRowLastColumn="0"/>
              <w:rPr>
                <w:del w:id="1606" w:author="naseem begum" w:date="2018-05-25T14:06:00Z"/>
                <w:sz w:val="18"/>
              </w:rPr>
              <w:pPrChange w:id="1607" w:author="naseem begum" w:date="2018-05-25T15:47:00Z">
                <w:pPr>
                  <w:jc w:val="center"/>
                  <w:cnfStyle w:val="000000000000" w:firstRow="0" w:lastRow="0" w:firstColumn="0" w:lastColumn="0" w:oddVBand="0" w:evenVBand="0" w:oddHBand="0" w:evenHBand="0" w:firstRowFirstColumn="0" w:firstRowLastColumn="0" w:lastRowFirstColumn="0" w:lastRowLastColumn="0"/>
                </w:pPr>
              </w:pPrChange>
            </w:pPr>
            <w:del w:id="1608" w:author="naseem begum" w:date="2018-05-25T14:06:00Z">
              <w:r w:rsidRPr="003300C6" w:rsidDel="00A51CD4">
                <w:rPr>
                  <w:sz w:val="18"/>
                </w:rPr>
                <w:delText>25</w:delText>
              </w:r>
            </w:del>
          </w:p>
        </w:tc>
      </w:tr>
      <w:tr w:rsidR="00711387" w:rsidDel="00A51CD4" w14:paraId="7BD8C9D9" w14:textId="2AE9F257" w:rsidTr="003300C6">
        <w:trPr>
          <w:cnfStyle w:val="000000100000" w:firstRow="0" w:lastRow="0" w:firstColumn="0" w:lastColumn="0" w:oddVBand="0" w:evenVBand="0" w:oddHBand="1" w:evenHBand="0" w:firstRowFirstColumn="0" w:firstRowLastColumn="0" w:lastRowFirstColumn="0" w:lastRowLastColumn="0"/>
          <w:del w:id="1609"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2F9BB7A8" w14:textId="2504A600" w:rsidR="00711387" w:rsidRPr="003300C6" w:rsidDel="00A51CD4" w:rsidRDefault="00711387">
            <w:pPr>
              <w:spacing w:line="360" w:lineRule="auto"/>
              <w:rPr>
                <w:del w:id="1610" w:author="naseem begum" w:date="2018-05-25T14:06:00Z"/>
                <w:sz w:val="18"/>
              </w:rPr>
              <w:pPrChange w:id="1611" w:author="naseem begum" w:date="2018-05-25T15:47:00Z">
                <w:pPr/>
              </w:pPrChange>
            </w:pPr>
            <w:del w:id="1612" w:author="naseem begum" w:date="2018-05-25T14:06:00Z">
              <w:r w:rsidRPr="003300C6" w:rsidDel="00A51CD4">
                <w:rPr>
                  <w:sz w:val="18"/>
                </w:rPr>
                <w:delText>Redactar la Memoria Final</w:delText>
              </w:r>
            </w:del>
          </w:p>
        </w:tc>
        <w:tc>
          <w:tcPr>
            <w:tcW w:w="1984" w:type="dxa"/>
          </w:tcPr>
          <w:p w14:paraId="03E17882" w14:textId="3E61042C" w:rsidR="00711387" w:rsidRPr="003300C6" w:rsidDel="00A51CD4" w:rsidRDefault="00711387">
            <w:pPr>
              <w:spacing w:line="360" w:lineRule="auto"/>
              <w:cnfStyle w:val="000000100000" w:firstRow="0" w:lastRow="0" w:firstColumn="0" w:lastColumn="0" w:oddVBand="0" w:evenVBand="0" w:oddHBand="1" w:evenHBand="0" w:firstRowFirstColumn="0" w:firstRowLastColumn="0" w:lastRowFirstColumn="0" w:lastRowLastColumn="0"/>
              <w:rPr>
                <w:del w:id="1613" w:author="naseem begum" w:date="2018-05-25T14:06:00Z"/>
                <w:sz w:val="18"/>
              </w:rPr>
              <w:pPrChange w:id="1614" w:author="naseem begum" w:date="2018-05-25T15:47:00Z">
                <w:pPr>
                  <w:jc w:val="center"/>
                  <w:cnfStyle w:val="000000100000" w:firstRow="0" w:lastRow="0" w:firstColumn="0" w:lastColumn="0" w:oddVBand="0" w:evenVBand="0" w:oddHBand="1" w:evenHBand="0" w:firstRowFirstColumn="0" w:firstRowLastColumn="0" w:lastRowFirstColumn="0" w:lastRowLastColumn="0"/>
                </w:pPr>
              </w:pPrChange>
            </w:pPr>
            <w:del w:id="1615" w:author="naseem begum" w:date="2018-05-25T14:06:00Z">
              <w:r w:rsidRPr="003300C6" w:rsidDel="00A51CD4">
                <w:rPr>
                  <w:sz w:val="18"/>
                </w:rPr>
                <w:delText>60</w:delText>
              </w:r>
            </w:del>
          </w:p>
        </w:tc>
      </w:tr>
      <w:tr w:rsidR="00711387" w:rsidDel="00A51CD4" w14:paraId="5D86E5A1" w14:textId="5FFCE295" w:rsidTr="003300C6">
        <w:trPr>
          <w:del w:id="1616"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46C473A1" w14:textId="6C02ABB9" w:rsidR="00711387" w:rsidRPr="003300C6" w:rsidDel="00A51CD4" w:rsidRDefault="00711387">
            <w:pPr>
              <w:spacing w:line="360" w:lineRule="auto"/>
              <w:rPr>
                <w:del w:id="1617" w:author="naseem begum" w:date="2018-05-25T14:06:00Z"/>
                <w:sz w:val="18"/>
              </w:rPr>
              <w:pPrChange w:id="1618" w:author="naseem begum" w:date="2018-05-25T15:47:00Z">
                <w:pPr/>
              </w:pPrChange>
            </w:pPr>
            <w:del w:id="1619" w:author="naseem begum" w:date="2018-05-25T14:06:00Z">
              <w:r w:rsidRPr="003300C6" w:rsidDel="00A51CD4">
                <w:rPr>
                  <w:sz w:val="18"/>
                </w:rPr>
                <w:delText>Preparar la Defensa</w:delText>
              </w:r>
            </w:del>
          </w:p>
        </w:tc>
        <w:tc>
          <w:tcPr>
            <w:tcW w:w="1984" w:type="dxa"/>
          </w:tcPr>
          <w:p w14:paraId="7994D39B" w14:textId="3D82DA48" w:rsidR="00711387" w:rsidRPr="003300C6" w:rsidDel="00A51CD4" w:rsidRDefault="00711387">
            <w:pPr>
              <w:spacing w:line="360" w:lineRule="auto"/>
              <w:cnfStyle w:val="000000000000" w:firstRow="0" w:lastRow="0" w:firstColumn="0" w:lastColumn="0" w:oddVBand="0" w:evenVBand="0" w:oddHBand="0" w:evenHBand="0" w:firstRowFirstColumn="0" w:firstRowLastColumn="0" w:lastRowFirstColumn="0" w:lastRowLastColumn="0"/>
              <w:rPr>
                <w:del w:id="1620" w:author="naseem begum" w:date="2018-05-25T14:06:00Z"/>
                <w:sz w:val="18"/>
              </w:rPr>
              <w:pPrChange w:id="1621" w:author="naseem begum" w:date="2018-05-25T15:47:00Z">
                <w:pPr>
                  <w:jc w:val="center"/>
                  <w:cnfStyle w:val="000000000000" w:firstRow="0" w:lastRow="0" w:firstColumn="0" w:lastColumn="0" w:oddVBand="0" w:evenVBand="0" w:oddHBand="0" w:evenHBand="0" w:firstRowFirstColumn="0" w:firstRowLastColumn="0" w:lastRowFirstColumn="0" w:lastRowLastColumn="0"/>
                </w:pPr>
              </w:pPrChange>
            </w:pPr>
            <w:del w:id="1622" w:author="naseem begum" w:date="2018-05-25T14:06:00Z">
              <w:r w:rsidRPr="003300C6" w:rsidDel="00A51CD4">
                <w:rPr>
                  <w:sz w:val="18"/>
                </w:rPr>
                <w:delText>20</w:delText>
              </w:r>
            </w:del>
          </w:p>
        </w:tc>
      </w:tr>
      <w:tr w:rsidR="00711387" w:rsidDel="00A51CD4" w14:paraId="1EE90A18" w14:textId="3C8E43A5" w:rsidTr="003300C6">
        <w:trPr>
          <w:cnfStyle w:val="010000000000" w:firstRow="0" w:lastRow="1" w:firstColumn="0" w:lastColumn="0" w:oddVBand="0" w:evenVBand="0" w:oddHBand="0" w:evenHBand="0" w:firstRowFirstColumn="0" w:firstRowLastColumn="0" w:lastRowFirstColumn="0" w:lastRowLastColumn="0"/>
          <w:del w:id="1623" w:author="naseem begum" w:date="2018-05-25T14:06:00Z"/>
        </w:trPr>
        <w:tc>
          <w:tcPr>
            <w:cnfStyle w:val="001000000000" w:firstRow="0" w:lastRow="0" w:firstColumn="1" w:lastColumn="0" w:oddVBand="0" w:evenVBand="0" w:oddHBand="0" w:evenHBand="0" w:firstRowFirstColumn="0" w:firstRowLastColumn="0" w:lastRowFirstColumn="0" w:lastRowLastColumn="0"/>
            <w:tcW w:w="4111" w:type="dxa"/>
          </w:tcPr>
          <w:p w14:paraId="1B24494D" w14:textId="038D5396" w:rsidR="00711387" w:rsidRPr="003300C6" w:rsidDel="00A51CD4" w:rsidRDefault="00711387">
            <w:pPr>
              <w:spacing w:line="360" w:lineRule="auto"/>
              <w:rPr>
                <w:del w:id="1624" w:author="naseem begum" w:date="2018-05-25T14:06:00Z"/>
                <w:sz w:val="18"/>
              </w:rPr>
              <w:pPrChange w:id="1625" w:author="naseem begum" w:date="2018-05-25T15:47:00Z">
                <w:pPr/>
              </w:pPrChange>
            </w:pPr>
            <w:del w:id="1626" w:author="naseem begum" w:date="2018-05-25T14:06:00Z">
              <w:r w:rsidRPr="003300C6" w:rsidDel="00A51CD4">
                <w:rPr>
                  <w:sz w:val="18"/>
                </w:rPr>
                <w:delText>Total</w:delText>
              </w:r>
            </w:del>
          </w:p>
        </w:tc>
        <w:tc>
          <w:tcPr>
            <w:tcW w:w="1984" w:type="dxa"/>
          </w:tcPr>
          <w:p w14:paraId="5A1CD375" w14:textId="5FCC52B8" w:rsidR="00711387" w:rsidRPr="003300C6" w:rsidDel="00A51CD4" w:rsidRDefault="00711387">
            <w:pPr>
              <w:spacing w:line="360" w:lineRule="auto"/>
              <w:cnfStyle w:val="010000000000" w:firstRow="0" w:lastRow="1" w:firstColumn="0" w:lastColumn="0" w:oddVBand="0" w:evenVBand="0" w:oddHBand="0" w:evenHBand="0" w:firstRowFirstColumn="0" w:firstRowLastColumn="0" w:lastRowFirstColumn="0" w:lastRowLastColumn="0"/>
              <w:rPr>
                <w:del w:id="1627" w:author="naseem begum" w:date="2018-05-25T14:06:00Z"/>
                <w:sz w:val="18"/>
              </w:rPr>
              <w:pPrChange w:id="1628" w:author="naseem begum" w:date="2018-05-25T15:47:00Z">
                <w:pPr>
                  <w:keepNext/>
                  <w:jc w:val="center"/>
                  <w:cnfStyle w:val="010000000000" w:firstRow="0" w:lastRow="1" w:firstColumn="0" w:lastColumn="0" w:oddVBand="0" w:evenVBand="0" w:oddHBand="0" w:evenHBand="0" w:firstRowFirstColumn="0" w:firstRowLastColumn="0" w:lastRowFirstColumn="0" w:lastRowLastColumn="0"/>
                </w:pPr>
              </w:pPrChange>
            </w:pPr>
            <w:del w:id="1629" w:author="naseem begum" w:date="2018-05-25T14:06:00Z">
              <w:r w:rsidRPr="003300C6" w:rsidDel="00A51CD4">
                <w:rPr>
                  <w:sz w:val="18"/>
                </w:rPr>
                <w:delText>575</w:delText>
              </w:r>
            </w:del>
          </w:p>
        </w:tc>
      </w:tr>
    </w:tbl>
    <w:p w14:paraId="21E21A18" w14:textId="3F551E5F" w:rsidR="0014776F" w:rsidDel="00A51CD4" w:rsidRDefault="0014776F">
      <w:pPr>
        <w:spacing w:line="360" w:lineRule="auto"/>
        <w:rPr>
          <w:del w:id="1630" w:author="naseem begum" w:date="2018-05-25T14:06:00Z"/>
        </w:rPr>
        <w:pPrChange w:id="1631" w:author="naseem begum" w:date="2018-05-25T15:47:00Z">
          <w:pPr>
            <w:pStyle w:val="Descripcin"/>
            <w:jc w:val="center"/>
          </w:pPr>
        </w:pPrChange>
      </w:pPr>
      <w:del w:id="1632" w:author="naseem begum" w:date="2018-05-25T14:06:00Z">
        <w:r w:rsidDel="00A51CD4">
          <w:delText xml:space="preserve">Tabla </w:delText>
        </w:r>
        <w:r w:rsidR="00F70176" w:rsidDel="00A51CD4">
          <w:rPr>
            <w:i/>
            <w:iCs/>
            <w:color w:val="44546A" w:themeColor="text2"/>
            <w:sz w:val="18"/>
            <w:szCs w:val="18"/>
          </w:rPr>
          <w:fldChar w:fldCharType="begin"/>
        </w:r>
        <w:r w:rsidR="00F70176" w:rsidDel="00A51CD4">
          <w:delInstrText xml:space="preserve"> SEQ Tabla \* ARABIC </w:delInstrText>
        </w:r>
        <w:r w:rsidR="00F70176" w:rsidDel="00A51CD4">
          <w:rPr>
            <w:i/>
            <w:iCs/>
            <w:color w:val="44546A" w:themeColor="text2"/>
            <w:sz w:val="18"/>
            <w:szCs w:val="18"/>
          </w:rPr>
          <w:fldChar w:fldCharType="separate"/>
        </w:r>
        <w:r w:rsidR="000A0B83" w:rsidDel="00A51CD4">
          <w:rPr>
            <w:noProof/>
          </w:rPr>
          <w:delText>1</w:delText>
        </w:r>
        <w:r w:rsidR="00F70176" w:rsidDel="00A51CD4">
          <w:rPr>
            <w:i/>
            <w:iCs/>
            <w:noProof/>
            <w:color w:val="44546A" w:themeColor="text2"/>
            <w:sz w:val="18"/>
            <w:szCs w:val="18"/>
          </w:rPr>
          <w:fldChar w:fldCharType="end"/>
        </w:r>
        <w:r w:rsidDel="00A51CD4">
          <w:delText xml:space="preserve">: </w:delText>
        </w:r>
        <w:r w:rsidRPr="00881CB6" w:rsidDel="00A51CD4">
          <w:delText>Resumen de duración para cada tarea</w:delText>
        </w:r>
      </w:del>
    </w:p>
    <w:p w14:paraId="261AFDE0" w14:textId="6C15FB87" w:rsidR="00711387" w:rsidDel="00A51CD4" w:rsidRDefault="00711387">
      <w:pPr>
        <w:spacing w:line="360" w:lineRule="auto"/>
        <w:rPr>
          <w:del w:id="1633" w:author="naseem begum" w:date="2018-05-25T14:06:00Z"/>
          <w:rFonts w:asciiTheme="majorHAnsi" w:eastAsiaTheme="majorEastAsia" w:hAnsiTheme="majorHAnsi" w:cstheme="majorBidi"/>
          <w:color w:val="2E74B5" w:themeColor="accent1" w:themeShade="BF"/>
          <w:sz w:val="26"/>
          <w:szCs w:val="26"/>
        </w:rPr>
        <w:pPrChange w:id="1634" w:author="naseem begum" w:date="2018-05-25T15:47:00Z">
          <w:pPr>
            <w:spacing w:after="160"/>
          </w:pPr>
        </w:pPrChange>
      </w:pPr>
      <w:del w:id="1635" w:author="naseem begum" w:date="2018-05-25T14:06:00Z">
        <w:r w:rsidDel="00A51CD4">
          <w:br w:type="page"/>
        </w:r>
      </w:del>
    </w:p>
    <w:p w14:paraId="748A4C6B" w14:textId="1451209B" w:rsidR="00711387" w:rsidDel="00A51CD4" w:rsidRDefault="00711387">
      <w:pPr>
        <w:spacing w:line="360" w:lineRule="auto"/>
        <w:rPr>
          <w:del w:id="1636" w:author="naseem begum" w:date="2018-05-25T14:06:00Z"/>
        </w:rPr>
        <w:pPrChange w:id="1637" w:author="naseem begum" w:date="2018-05-25T15:47:00Z">
          <w:pPr>
            <w:pStyle w:val="Ttulo2"/>
            <w:numPr>
              <w:ilvl w:val="1"/>
              <w:numId w:val="2"/>
            </w:numPr>
          </w:pPr>
        </w:pPrChange>
      </w:pPr>
      <w:bookmarkStart w:id="1638" w:name="_Toc508631852"/>
      <w:del w:id="1639" w:author="naseem begum" w:date="2018-05-25T14:06:00Z">
        <w:r w:rsidDel="00A51CD4">
          <w:delText>Diagrama de GANTT</w:delText>
        </w:r>
        <w:bookmarkEnd w:id="1638"/>
      </w:del>
    </w:p>
    <w:p w14:paraId="78728506" w14:textId="45ED889B" w:rsidR="00B2782C" w:rsidRPr="00B2782C" w:rsidDel="00A51CD4" w:rsidRDefault="00B2782C">
      <w:pPr>
        <w:spacing w:line="360" w:lineRule="auto"/>
        <w:rPr>
          <w:del w:id="1640" w:author="naseem begum" w:date="2018-05-25T14:06:00Z"/>
        </w:rPr>
        <w:pPrChange w:id="1641" w:author="naseem begum" w:date="2018-05-25T15:47:00Z">
          <w:pPr/>
        </w:pPrChange>
      </w:pPr>
      <w:commentRangeStart w:id="1642"/>
      <w:del w:id="1643" w:author="naseem begum" w:date="2018-05-25T14:06:00Z">
        <w:r w:rsidDel="00A51CD4">
          <w:delText xml:space="preserve">La </w:delText>
        </w:r>
        <w:r w:rsidDel="00A51CD4">
          <w:fldChar w:fldCharType="begin"/>
        </w:r>
        <w:r w:rsidDel="00A51CD4">
          <w:delInstrText xml:space="preserve"> REF _Ref510599209 \h </w:delInstrText>
        </w:r>
        <w:r w:rsidDel="00A51CD4">
          <w:fldChar w:fldCharType="separate"/>
        </w:r>
      </w:del>
      <w:del w:id="1644" w:author="naseem begum" w:date="2018-04-08T18:17:00Z">
        <w:r w:rsidDel="000A0B83">
          <w:delText xml:space="preserve">Figura </w:delText>
        </w:r>
        <w:r w:rsidDel="000A0B83">
          <w:rPr>
            <w:noProof/>
          </w:rPr>
          <w:delText>2</w:delText>
        </w:r>
      </w:del>
      <w:del w:id="1645" w:author="naseem begum" w:date="2018-05-25T14:06:00Z">
        <w:r w:rsidDel="00A51CD4">
          <w:fldChar w:fldCharType="end"/>
        </w:r>
        <w:r w:rsidDel="00A51CD4">
          <w:delText xml:space="preserve"> muestra la planificación inicial de las tareas del proyecto en un diagrama de Gantt</w:delText>
        </w:r>
      </w:del>
      <w:customXmlDelRangeStart w:id="1646" w:author="naseem begum" w:date="2018-05-25T14:06:00Z"/>
      <w:sdt>
        <w:sdtPr>
          <w:id w:val="-1813631625"/>
          <w:citation/>
        </w:sdtPr>
        <w:sdtContent>
          <w:customXmlDelRangeEnd w:id="1646"/>
          <w:del w:id="1647" w:author="naseem begum" w:date="2018-05-25T14:06:00Z">
            <w:r w:rsidDel="00A51CD4">
              <w:fldChar w:fldCharType="begin"/>
            </w:r>
            <w:r w:rsidDel="00A51CD4">
              <w:delInstrText xml:space="preserve"> CITATION Wik18 \l 3082 </w:delInstrText>
            </w:r>
            <w:r w:rsidDel="00A51CD4">
              <w:fldChar w:fldCharType="separate"/>
            </w:r>
            <w:r w:rsidR="00934028" w:rsidDel="00A51CD4">
              <w:rPr>
                <w:noProof/>
              </w:rPr>
              <w:delText xml:space="preserve"> </w:delText>
            </w:r>
            <w:r w:rsidR="00934028" w:rsidRPr="00934028" w:rsidDel="00A51CD4">
              <w:rPr>
                <w:noProof/>
              </w:rPr>
              <w:delText>[27]</w:delText>
            </w:r>
            <w:r w:rsidDel="00A51CD4">
              <w:fldChar w:fldCharType="end"/>
            </w:r>
          </w:del>
          <w:customXmlDelRangeStart w:id="1648" w:author="naseem begum" w:date="2018-05-25T14:06:00Z"/>
        </w:sdtContent>
      </w:sdt>
      <w:customXmlDelRangeEnd w:id="1648"/>
      <w:del w:id="1649" w:author="naseem begum" w:date="2018-05-25T14:06:00Z">
        <w:r w:rsidDel="00A51CD4">
          <w:delText>. El grado de riesgo de las tareas va de mayor a menos según el orden de los colores: rojo, naranja, amarillo y azul</w:delText>
        </w:r>
        <w:commentRangeEnd w:id="1642"/>
        <w:r w:rsidR="0013645F" w:rsidDel="00A51CD4">
          <w:rPr>
            <w:rStyle w:val="Refdecomentario"/>
          </w:rPr>
          <w:commentReference w:id="1642"/>
        </w:r>
      </w:del>
    </w:p>
    <w:p w14:paraId="3623638F" w14:textId="1101B8FA" w:rsidR="00B2782C" w:rsidDel="00A51CD4" w:rsidRDefault="00B2782C">
      <w:pPr>
        <w:spacing w:line="360" w:lineRule="auto"/>
        <w:rPr>
          <w:del w:id="1650" w:author="naseem begum" w:date="2018-05-25T14:06:00Z"/>
        </w:rPr>
        <w:pPrChange w:id="1651" w:author="naseem begum" w:date="2018-05-25T15:47:00Z">
          <w:pPr>
            <w:keepNext/>
            <w:spacing w:after="160"/>
            <w:jc w:val="center"/>
          </w:pPr>
        </w:pPrChange>
      </w:pPr>
      <w:del w:id="1652" w:author="naseem begum" w:date="2018-05-25T14:06:00Z">
        <w:r w:rsidDel="00A51CD4">
          <w:rPr>
            <w:noProof/>
            <w:lang w:eastAsia="es-ES"/>
          </w:rPr>
          <w:drawing>
            <wp:inline distT="0" distB="0" distL="0" distR="0" wp14:anchorId="71CB34C6" wp14:editId="0F6D391F">
              <wp:extent cx="3411350" cy="115209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Gant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8218" cy="1164544"/>
                      </a:xfrm>
                      <a:prstGeom prst="rect">
                        <a:avLst/>
                      </a:prstGeom>
                    </pic:spPr>
                  </pic:pic>
                </a:graphicData>
              </a:graphic>
            </wp:inline>
          </w:drawing>
        </w:r>
      </w:del>
    </w:p>
    <w:p w14:paraId="78A2A119" w14:textId="126EE90F" w:rsidR="00711387" w:rsidDel="00A51CD4" w:rsidRDefault="00B2782C">
      <w:pPr>
        <w:spacing w:line="360" w:lineRule="auto"/>
        <w:rPr>
          <w:del w:id="1653" w:author="naseem begum" w:date="2018-05-25T14:07:00Z"/>
        </w:rPr>
        <w:pPrChange w:id="1654" w:author="naseem begum" w:date="2018-05-25T15:47:00Z">
          <w:pPr>
            <w:pStyle w:val="Descripcin"/>
            <w:jc w:val="center"/>
          </w:pPr>
        </w:pPrChange>
      </w:pPr>
      <w:bookmarkStart w:id="1655" w:name="_Ref510599209"/>
      <w:del w:id="1656" w:author="naseem begum" w:date="2018-05-25T14:06:00Z">
        <w:r w:rsidDel="00A51CD4">
          <w:delText xml:space="preserve">Figura </w:delText>
        </w:r>
        <w:r w:rsidR="00F70176" w:rsidDel="00A51CD4">
          <w:rPr>
            <w:i/>
            <w:iCs/>
            <w:color w:val="44546A" w:themeColor="text2"/>
            <w:sz w:val="18"/>
            <w:szCs w:val="18"/>
          </w:rPr>
          <w:fldChar w:fldCharType="begin"/>
        </w:r>
        <w:r w:rsidR="00F70176" w:rsidDel="00A51CD4">
          <w:delInstrText xml:space="preserve"> SEQ Ilustración \* ARABIC </w:delInstrText>
        </w:r>
        <w:r w:rsidR="00F70176" w:rsidDel="00A51CD4">
          <w:rPr>
            <w:i/>
            <w:iCs/>
            <w:color w:val="44546A" w:themeColor="text2"/>
            <w:sz w:val="18"/>
            <w:szCs w:val="18"/>
          </w:rPr>
          <w:fldChar w:fldCharType="separate"/>
        </w:r>
      </w:del>
      <w:del w:id="1657" w:author="naseem begum" w:date="2018-05-25T13:19:00Z">
        <w:r w:rsidR="000A0B83" w:rsidDel="009513F9">
          <w:rPr>
            <w:noProof/>
          </w:rPr>
          <w:delText>2</w:delText>
        </w:r>
      </w:del>
      <w:del w:id="1658" w:author="naseem begum" w:date="2018-05-25T14:06:00Z">
        <w:r w:rsidR="00F70176" w:rsidDel="00A51CD4">
          <w:rPr>
            <w:i/>
            <w:iCs/>
            <w:noProof/>
            <w:color w:val="44546A" w:themeColor="text2"/>
            <w:sz w:val="18"/>
            <w:szCs w:val="18"/>
          </w:rPr>
          <w:fldChar w:fldCharType="end"/>
        </w:r>
        <w:r w:rsidDel="00A51CD4">
          <w:delText>:Diagrama de Gantt del Proyecto</w:delText>
        </w:r>
      </w:del>
      <w:bookmarkEnd w:id="1655"/>
      <w:del w:id="1659" w:author="naseem begum" w:date="2018-05-25T14:07:00Z">
        <w:r w:rsidR="00711387" w:rsidDel="00A51CD4">
          <w:br w:type="page"/>
        </w:r>
      </w:del>
    </w:p>
    <w:p w14:paraId="0C180C35" w14:textId="77777777" w:rsidR="009A0A01" w:rsidRPr="009A0A01" w:rsidRDefault="009A0A01">
      <w:pPr>
        <w:spacing w:line="360" w:lineRule="auto"/>
        <w:rPr>
          <w:rFonts w:asciiTheme="majorHAnsi" w:eastAsiaTheme="majorEastAsia" w:hAnsiTheme="majorHAnsi" w:cstheme="majorBidi"/>
          <w:vanish/>
          <w:color w:val="2E74B5" w:themeColor="accent1" w:themeShade="BF"/>
          <w:sz w:val="26"/>
          <w:szCs w:val="26"/>
        </w:rPr>
        <w:pPrChange w:id="1660" w:author="naseem begum" w:date="2018-05-25T15:47:00Z">
          <w:pPr>
            <w:pStyle w:val="Prrafodelista"/>
            <w:keepNext/>
            <w:keepLines/>
            <w:numPr>
              <w:numId w:val="36"/>
            </w:numPr>
            <w:spacing w:before="40"/>
            <w:ind w:left="0"/>
            <w:contextualSpacing w:val="0"/>
            <w:outlineLvl w:val="1"/>
          </w:pPr>
        </w:pPrChange>
      </w:pPr>
      <w:bookmarkStart w:id="1661" w:name="_Toc510545777"/>
      <w:bookmarkStart w:id="1662" w:name="_Toc510545865"/>
      <w:bookmarkStart w:id="1663" w:name="_Toc510545954"/>
      <w:bookmarkStart w:id="1664" w:name="_Toc510601661"/>
      <w:bookmarkStart w:id="1665" w:name="_Toc510973367"/>
      <w:bookmarkStart w:id="1666" w:name="_Toc510974702"/>
      <w:bookmarkStart w:id="1667" w:name="_Toc514398918"/>
      <w:bookmarkEnd w:id="1661"/>
      <w:bookmarkEnd w:id="1662"/>
      <w:bookmarkEnd w:id="1663"/>
      <w:bookmarkEnd w:id="1664"/>
      <w:bookmarkEnd w:id="1665"/>
      <w:bookmarkEnd w:id="1666"/>
      <w:bookmarkEnd w:id="1667"/>
    </w:p>
    <w:p w14:paraId="33E94CB0" w14:textId="77777777" w:rsidR="009A0A01" w:rsidRPr="009A0A01" w:rsidRDefault="009A0A01" w:rsidP="00DB49BD">
      <w:pPr>
        <w:pStyle w:val="Prrafodelista"/>
        <w:keepNext/>
        <w:keepLines/>
        <w:numPr>
          <w:ilvl w:val="0"/>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668" w:name="_Toc510545778"/>
      <w:bookmarkStart w:id="1669" w:name="_Toc510545866"/>
      <w:bookmarkStart w:id="1670" w:name="_Toc510545955"/>
      <w:bookmarkStart w:id="1671" w:name="_Toc510601662"/>
      <w:bookmarkStart w:id="1672" w:name="_Toc510973368"/>
      <w:bookmarkStart w:id="1673" w:name="_Toc510974703"/>
      <w:bookmarkStart w:id="1674" w:name="_Toc514398919"/>
      <w:bookmarkStart w:id="1675" w:name="_Toc515020703"/>
      <w:bookmarkStart w:id="1676" w:name="_Toc515450344"/>
      <w:bookmarkStart w:id="1677" w:name="_Toc515450660"/>
      <w:bookmarkStart w:id="1678" w:name="_Toc515456676"/>
      <w:bookmarkStart w:id="1679" w:name="_Toc515467767"/>
      <w:bookmarkStart w:id="1680" w:name="_Toc515467802"/>
      <w:bookmarkStart w:id="1681" w:name="_Toc515545678"/>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p>
    <w:p w14:paraId="7B464633" w14:textId="77777777" w:rsidR="009A0A01" w:rsidRPr="009A0A01" w:rsidRDefault="009A0A01" w:rsidP="00DB49BD">
      <w:pPr>
        <w:pStyle w:val="Prrafodelista"/>
        <w:keepNext/>
        <w:keepLines/>
        <w:numPr>
          <w:ilvl w:val="0"/>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682" w:name="_Toc510545779"/>
      <w:bookmarkStart w:id="1683" w:name="_Toc510545867"/>
      <w:bookmarkStart w:id="1684" w:name="_Toc510545956"/>
      <w:bookmarkStart w:id="1685" w:name="_Toc510601663"/>
      <w:bookmarkStart w:id="1686" w:name="_Toc510973369"/>
      <w:bookmarkStart w:id="1687" w:name="_Toc510974704"/>
      <w:bookmarkStart w:id="1688" w:name="_Toc514398920"/>
      <w:bookmarkStart w:id="1689" w:name="_Toc515020704"/>
      <w:bookmarkStart w:id="1690" w:name="_Toc515450345"/>
      <w:bookmarkStart w:id="1691" w:name="_Toc515450661"/>
      <w:bookmarkStart w:id="1692" w:name="_Toc515456677"/>
      <w:bookmarkStart w:id="1693" w:name="_Toc515467768"/>
      <w:bookmarkStart w:id="1694" w:name="_Toc515467803"/>
      <w:bookmarkStart w:id="1695" w:name="_Toc515545679"/>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14:paraId="65885C60" w14:textId="77777777" w:rsidR="009A0A01" w:rsidRPr="009A0A01" w:rsidRDefault="009A0A01" w:rsidP="00DB49BD">
      <w:pPr>
        <w:pStyle w:val="Prrafodelista"/>
        <w:keepNext/>
        <w:keepLines/>
        <w:numPr>
          <w:ilvl w:val="1"/>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696" w:name="_Toc510545780"/>
      <w:bookmarkStart w:id="1697" w:name="_Toc510545868"/>
      <w:bookmarkStart w:id="1698" w:name="_Toc510545957"/>
      <w:bookmarkStart w:id="1699" w:name="_Toc510601664"/>
      <w:bookmarkStart w:id="1700" w:name="_Toc510973370"/>
      <w:bookmarkStart w:id="1701" w:name="_Toc510974705"/>
      <w:bookmarkStart w:id="1702" w:name="_Toc514398921"/>
      <w:bookmarkStart w:id="1703" w:name="_Toc515020705"/>
      <w:bookmarkStart w:id="1704" w:name="_Toc515450346"/>
      <w:bookmarkStart w:id="1705" w:name="_Toc515450662"/>
      <w:bookmarkStart w:id="1706" w:name="_Toc515456678"/>
      <w:bookmarkStart w:id="1707" w:name="_Toc515467769"/>
      <w:bookmarkStart w:id="1708" w:name="_Toc515467804"/>
      <w:bookmarkStart w:id="1709" w:name="_Toc515545680"/>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14:paraId="083BD749" w14:textId="77777777" w:rsidR="009A0A01" w:rsidRPr="009A0A01" w:rsidRDefault="009A0A01" w:rsidP="00DB49BD">
      <w:pPr>
        <w:pStyle w:val="Prrafodelista"/>
        <w:keepNext/>
        <w:keepLines/>
        <w:numPr>
          <w:ilvl w:val="1"/>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710" w:name="_Toc510545781"/>
      <w:bookmarkStart w:id="1711" w:name="_Toc510545869"/>
      <w:bookmarkStart w:id="1712" w:name="_Toc510545958"/>
      <w:bookmarkStart w:id="1713" w:name="_Toc510601665"/>
      <w:bookmarkStart w:id="1714" w:name="_Toc510973371"/>
      <w:bookmarkStart w:id="1715" w:name="_Toc510974706"/>
      <w:bookmarkStart w:id="1716" w:name="_Toc514398922"/>
      <w:bookmarkStart w:id="1717" w:name="_Toc515020706"/>
      <w:bookmarkStart w:id="1718" w:name="_Toc515450347"/>
      <w:bookmarkStart w:id="1719" w:name="_Toc515450663"/>
      <w:bookmarkStart w:id="1720" w:name="_Toc515456679"/>
      <w:bookmarkStart w:id="1721" w:name="_Toc515467770"/>
      <w:bookmarkStart w:id="1722" w:name="_Toc515467805"/>
      <w:bookmarkStart w:id="1723" w:name="_Toc515545681"/>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14:paraId="0098867F" w14:textId="77777777" w:rsidR="009A0A01" w:rsidRPr="009A0A01" w:rsidRDefault="009A0A01" w:rsidP="00DB49BD">
      <w:pPr>
        <w:pStyle w:val="Prrafodelista"/>
        <w:keepNext/>
        <w:keepLines/>
        <w:numPr>
          <w:ilvl w:val="1"/>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724" w:name="_Toc510545782"/>
      <w:bookmarkStart w:id="1725" w:name="_Toc510545870"/>
      <w:bookmarkStart w:id="1726" w:name="_Toc510545959"/>
      <w:bookmarkStart w:id="1727" w:name="_Toc510601666"/>
      <w:bookmarkStart w:id="1728" w:name="_Toc510973372"/>
      <w:bookmarkStart w:id="1729" w:name="_Toc510974707"/>
      <w:bookmarkStart w:id="1730" w:name="_Toc514398923"/>
      <w:bookmarkStart w:id="1731" w:name="_Toc515020707"/>
      <w:bookmarkStart w:id="1732" w:name="_Toc515450348"/>
      <w:bookmarkStart w:id="1733" w:name="_Toc515450664"/>
      <w:bookmarkStart w:id="1734" w:name="_Toc515456680"/>
      <w:bookmarkStart w:id="1735" w:name="_Toc515467771"/>
      <w:bookmarkStart w:id="1736" w:name="_Toc515467806"/>
      <w:bookmarkStart w:id="1737" w:name="_Toc515545682"/>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p>
    <w:p w14:paraId="388F7889" w14:textId="77777777" w:rsidR="009A0A01" w:rsidRPr="009A0A01" w:rsidRDefault="009A0A01" w:rsidP="00DB49BD">
      <w:pPr>
        <w:pStyle w:val="Prrafodelista"/>
        <w:keepNext/>
        <w:keepLines/>
        <w:numPr>
          <w:ilvl w:val="1"/>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738" w:name="_Toc510545783"/>
      <w:bookmarkStart w:id="1739" w:name="_Toc510545871"/>
      <w:bookmarkStart w:id="1740" w:name="_Toc510545960"/>
      <w:bookmarkStart w:id="1741" w:name="_Toc510601667"/>
      <w:bookmarkStart w:id="1742" w:name="_Toc510973373"/>
      <w:bookmarkStart w:id="1743" w:name="_Toc510974708"/>
      <w:bookmarkStart w:id="1744" w:name="_Toc514398924"/>
      <w:bookmarkStart w:id="1745" w:name="_Toc515020708"/>
      <w:bookmarkStart w:id="1746" w:name="_Toc515450349"/>
      <w:bookmarkStart w:id="1747" w:name="_Toc515450665"/>
      <w:bookmarkStart w:id="1748" w:name="_Toc515456681"/>
      <w:bookmarkStart w:id="1749" w:name="_Toc515467772"/>
      <w:bookmarkStart w:id="1750" w:name="_Toc515467807"/>
      <w:bookmarkStart w:id="1751" w:name="_Toc515545683"/>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p>
    <w:p w14:paraId="46DC27DC" w14:textId="77777777" w:rsidR="009A0A01" w:rsidRPr="009A0A01" w:rsidRDefault="009A0A01" w:rsidP="00DB49BD">
      <w:pPr>
        <w:pStyle w:val="Prrafodelista"/>
        <w:keepNext/>
        <w:keepLines/>
        <w:numPr>
          <w:ilvl w:val="1"/>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752" w:name="_Toc510545784"/>
      <w:bookmarkStart w:id="1753" w:name="_Toc510545872"/>
      <w:bookmarkStart w:id="1754" w:name="_Toc510545961"/>
      <w:bookmarkStart w:id="1755" w:name="_Toc510601668"/>
      <w:bookmarkStart w:id="1756" w:name="_Toc510973374"/>
      <w:bookmarkStart w:id="1757" w:name="_Toc510974709"/>
      <w:bookmarkStart w:id="1758" w:name="_Toc514398925"/>
      <w:bookmarkStart w:id="1759" w:name="_Toc515020709"/>
      <w:bookmarkStart w:id="1760" w:name="_Toc515450350"/>
      <w:bookmarkStart w:id="1761" w:name="_Toc515450666"/>
      <w:bookmarkStart w:id="1762" w:name="_Toc515456682"/>
      <w:bookmarkStart w:id="1763" w:name="_Toc515467773"/>
      <w:bookmarkStart w:id="1764" w:name="_Toc515467808"/>
      <w:bookmarkStart w:id="1765" w:name="_Toc515545684"/>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p>
    <w:p w14:paraId="0EE77A95" w14:textId="77777777" w:rsidR="009A0A01" w:rsidRPr="009A0A01" w:rsidRDefault="009A0A01" w:rsidP="00DB49BD">
      <w:pPr>
        <w:pStyle w:val="Prrafodelista"/>
        <w:keepNext/>
        <w:keepLines/>
        <w:numPr>
          <w:ilvl w:val="1"/>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766" w:name="_Toc510545785"/>
      <w:bookmarkStart w:id="1767" w:name="_Toc510545873"/>
      <w:bookmarkStart w:id="1768" w:name="_Toc510545962"/>
      <w:bookmarkStart w:id="1769" w:name="_Toc510601669"/>
      <w:bookmarkStart w:id="1770" w:name="_Toc510973375"/>
      <w:bookmarkStart w:id="1771" w:name="_Toc510974710"/>
      <w:bookmarkStart w:id="1772" w:name="_Toc514398926"/>
      <w:bookmarkStart w:id="1773" w:name="_Toc515020710"/>
      <w:bookmarkStart w:id="1774" w:name="_Toc515450351"/>
      <w:bookmarkStart w:id="1775" w:name="_Toc515450667"/>
      <w:bookmarkStart w:id="1776" w:name="_Toc515456683"/>
      <w:bookmarkStart w:id="1777" w:name="_Toc515467774"/>
      <w:bookmarkStart w:id="1778" w:name="_Toc515467809"/>
      <w:bookmarkStart w:id="1779" w:name="_Toc51554568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14:paraId="477C2F35" w14:textId="77777777" w:rsidR="009A0A01" w:rsidRPr="009A0A01" w:rsidRDefault="009A0A01" w:rsidP="00DB49BD">
      <w:pPr>
        <w:pStyle w:val="Prrafodelista"/>
        <w:keepNext/>
        <w:keepLines/>
        <w:numPr>
          <w:ilvl w:val="1"/>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780" w:name="_Toc510545786"/>
      <w:bookmarkStart w:id="1781" w:name="_Toc510545874"/>
      <w:bookmarkStart w:id="1782" w:name="_Toc510545963"/>
      <w:bookmarkStart w:id="1783" w:name="_Toc510601670"/>
      <w:bookmarkStart w:id="1784" w:name="_Toc510973376"/>
      <w:bookmarkStart w:id="1785" w:name="_Toc510974711"/>
      <w:bookmarkStart w:id="1786" w:name="_Toc514398927"/>
      <w:bookmarkStart w:id="1787" w:name="_Toc515020711"/>
      <w:bookmarkStart w:id="1788" w:name="_Toc515450352"/>
      <w:bookmarkStart w:id="1789" w:name="_Toc515450668"/>
      <w:bookmarkStart w:id="1790" w:name="_Toc515456684"/>
      <w:bookmarkStart w:id="1791" w:name="_Toc515467775"/>
      <w:bookmarkStart w:id="1792" w:name="_Toc515467810"/>
      <w:bookmarkStart w:id="1793" w:name="_Toc515545686"/>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p>
    <w:p w14:paraId="66D49D52" w14:textId="77777777" w:rsidR="009A0A01" w:rsidRPr="009A0A01" w:rsidRDefault="009A0A01" w:rsidP="00DB49BD">
      <w:pPr>
        <w:pStyle w:val="Prrafodelista"/>
        <w:keepNext/>
        <w:keepLines/>
        <w:numPr>
          <w:ilvl w:val="1"/>
          <w:numId w:val="36"/>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794" w:name="_Toc510545787"/>
      <w:bookmarkStart w:id="1795" w:name="_Toc510545875"/>
      <w:bookmarkStart w:id="1796" w:name="_Toc510545964"/>
      <w:bookmarkStart w:id="1797" w:name="_Toc510601671"/>
      <w:bookmarkStart w:id="1798" w:name="_Toc510973377"/>
      <w:bookmarkStart w:id="1799" w:name="_Toc510974712"/>
      <w:bookmarkStart w:id="1800" w:name="_Toc514398928"/>
      <w:bookmarkStart w:id="1801" w:name="_Toc515020712"/>
      <w:bookmarkStart w:id="1802" w:name="_Toc515450353"/>
      <w:bookmarkStart w:id="1803" w:name="_Toc515450669"/>
      <w:bookmarkStart w:id="1804" w:name="_Toc515456685"/>
      <w:bookmarkStart w:id="1805" w:name="_Toc515467776"/>
      <w:bookmarkStart w:id="1806" w:name="_Toc515467811"/>
      <w:bookmarkStart w:id="1807" w:name="_Toc515545687"/>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p>
    <w:p w14:paraId="4E665EB0" w14:textId="77777777" w:rsidR="00DB49BD" w:rsidRPr="00DB49BD" w:rsidRDefault="00DB49BD" w:rsidP="00DB49BD">
      <w:pPr>
        <w:pStyle w:val="Prrafodelista"/>
        <w:keepNext/>
        <w:keepLines/>
        <w:numPr>
          <w:ilvl w:val="0"/>
          <w:numId w:val="34"/>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808" w:name="_Toc510545965"/>
      <w:bookmarkStart w:id="1809" w:name="_Toc510601672"/>
      <w:bookmarkStart w:id="1810" w:name="_Toc510973378"/>
      <w:bookmarkStart w:id="1811" w:name="_Toc510974713"/>
      <w:bookmarkStart w:id="1812" w:name="_Toc514398929"/>
      <w:bookmarkStart w:id="1813" w:name="_Toc515020713"/>
      <w:bookmarkStart w:id="1814" w:name="_Toc515450354"/>
      <w:bookmarkStart w:id="1815" w:name="_Toc515450670"/>
      <w:bookmarkStart w:id="1816" w:name="_Toc515456686"/>
      <w:bookmarkStart w:id="1817" w:name="_Toc515467777"/>
      <w:bookmarkStart w:id="1818" w:name="_Toc515467812"/>
      <w:bookmarkStart w:id="1819" w:name="_Toc515545688"/>
      <w:bookmarkEnd w:id="1808"/>
      <w:bookmarkEnd w:id="1809"/>
      <w:bookmarkEnd w:id="1810"/>
      <w:bookmarkEnd w:id="1811"/>
      <w:bookmarkEnd w:id="1812"/>
      <w:bookmarkEnd w:id="1813"/>
      <w:bookmarkEnd w:id="1814"/>
      <w:bookmarkEnd w:id="1815"/>
      <w:bookmarkEnd w:id="1816"/>
      <w:bookmarkEnd w:id="1817"/>
      <w:bookmarkEnd w:id="1818"/>
      <w:bookmarkEnd w:id="1819"/>
    </w:p>
    <w:p w14:paraId="0F6F5DEA" w14:textId="77777777" w:rsidR="00DB49BD" w:rsidRPr="00DB49BD" w:rsidRDefault="00DB49BD" w:rsidP="00DB49BD">
      <w:pPr>
        <w:pStyle w:val="Prrafodelista"/>
        <w:keepNext/>
        <w:keepLines/>
        <w:numPr>
          <w:ilvl w:val="0"/>
          <w:numId w:val="34"/>
        </w:numPr>
        <w:spacing w:before="40"/>
        <w:contextualSpacing w:val="0"/>
        <w:outlineLvl w:val="1"/>
        <w:rPr>
          <w:rFonts w:asciiTheme="majorHAnsi" w:eastAsiaTheme="majorEastAsia" w:hAnsiTheme="majorHAnsi" w:cstheme="majorBidi"/>
          <w:vanish/>
          <w:color w:val="2E74B5" w:themeColor="accent1" w:themeShade="BF"/>
          <w:sz w:val="26"/>
          <w:szCs w:val="26"/>
        </w:rPr>
      </w:pPr>
      <w:bookmarkStart w:id="1820" w:name="_Toc510545966"/>
      <w:bookmarkStart w:id="1821" w:name="_Toc510601673"/>
      <w:bookmarkStart w:id="1822" w:name="_Toc510973379"/>
      <w:bookmarkStart w:id="1823" w:name="_Toc510974714"/>
      <w:bookmarkStart w:id="1824" w:name="_Toc514398930"/>
      <w:bookmarkStart w:id="1825" w:name="_Toc515020714"/>
      <w:bookmarkStart w:id="1826" w:name="_Toc515450355"/>
      <w:bookmarkStart w:id="1827" w:name="_Toc515450671"/>
      <w:bookmarkStart w:id="1828" w:name="_Toc515456687"/>
      <w:bookmarkStart w:id="1829" w:name="_Toc515467778"/>
      <w:bookmarkStart w:id="1830" w:name="_Toc515467813"/>
      <w:bookmarkStart w:id="1831" w:name="_Toc515545689"/>
      <w:bookmarkEnd w:id="1820"/>
      <w:bookmarkEnd w:id="1821"/>
      <w:bookmarkEnd w:id="1822"/>
      <w:bookmarkEnd w:id="1823"/>
      <w:bookmarkEnd w:id="1824"/>
      <w:bookmarkEnd w:id="1825"/>
      <w:bookmarkEnd w:id="1826"/>
      <w:bookmarkEnd w:id="1827"/>
      <w:bookmarkEnd w:id="1828"/>
      <w:bookmarkEnd w:id="1829"/>
      <w:bookmarkEnd w:id="1830"/>
      <w:bookmarkEnd w:id="1831"/>
    </w:p>
    <w:p w14:paraId="120B4295" w14:textId="6E3C14BE" w:rsidR="00711387" w:rsidDel="00934028" w:rsidRDefault="009A0A01" w:rsidP="003300C6">
      <w:pPr>
        <w:pStyle w:val="Ttulo2"/>
        <w:numPr>
          <w:ilvl w:val="1"/>
          <w:numId w:val="2"/>
        </w:numPr>
        <w:rPr>
          <w:del w:id="1832" w:author="naseem begum" w:date="2018-05-18T09:25:00Z"/>
        </w:rPr>
      </w:pPr>
      <w:del w:id="1833" w:author="naseem begum" w:date="2018-05-18T09:25:00Z">
        <w:r w:rsidDel="00934028">
          <w:delText>Matriz de Responsabilidades de Roles</w:delText>
        </w:r>
      </w:del>
    </w:p>
    <w:p w14:paraId="1237A23F" w14:textId="7A96A734" w:rsidR="00700732" w:rsidRPr="00700732" w:rsidDel="00934028" w:rsidRDefault="00700732" w:rsidP="00700732">
      <w:pPr>
        <w:rPr>
          <w:del w:id="1834" w:author="naseem begum" w:date="2018-05-18T09:25:00Z"/>
        </w:rPr>
      </w:pPr>
      <w:commentRangeStart w:id="1835"/>
      <w:del w:id="1836" w:author="naseem begum" w:date="2018-05-18T09:25:00Z">
        <w:r w:rsidDel="00934028">
          <w:delText xml:space="preserve">En la  </w:delText>
        </w:r>
        <w:r w:rsidDel="00934028">
          <w:fldChar w:fldCharType="begin"/>
        </w:r>
        <w:r w:rsidDel="00934028">
          <w:delInstrText xml:space="preserve"> REF _Ref510545384 \h </w:delInstrText>
        </w:r>
        <w:r w:rsidDel="00934028">
          <w:fldChar w:fldCharType="separate"/>
        </w:r>
        <w:r w:rsidR="000A0B83" w:rsidDel="00934028">
          <w:delText xml:space="preserve">Tabla </w:delText>
        </w:r>
        <w:r w:rsidR="000A0B83" w:rsidDel="00934028">
          <w:rPr>
            <w:noProof/>
          </w:rPr>
          <w:delText>2</w:delText>
        </w:r>
        <w:r w:rsidR="000A0B83" w:rsidDel="00934028">
          <w:delText>: Matriz de Responsabilidades de Roles</w:delText>
        </w:r>
        <w:r w:rsidDel="00934028">
          <w:fldChar w:fldCharType="end"/>
        </w:r>
        <w:r w:rsidDel="00934028">
          <w:delText xml:space="preserve"> se indica los roles que intervendrán y cada una de las actividades y que responsabilidad tendrán.</w:delText>
        </w:r>
        <w:commentRangeEnd w:id="1835"/>
        <w:r w:rsidR="0013645F" w:rsidDel="00934028">
          <w:rPr>
            <w:rStyle w:val="Refdecomentario"/>
          </w:rPr>
          <w:commentReference w:id="1835"/>
        </w:r>
      </w:del>
    </w:p>
    <w:tbl>
      <w:tblPr>
        <w:tblStyle w:val="Tabladecuadrcula5oscura-nfasis12"/>
        <w:tblW w:w="0" w:type="auto"/>
        <w:tblInd w:w="675" w:type="dxa"/>
        <w:tblLayout w:type="fixed"/>
        <w:tblLook w:val="04A0" w:firstRow="1" w:lastRow="0" w:firstColumn="1" w:lastColumn="0" w:noHBand="0" w:noVBand="1"/>
      </w:tblPr>
      <w:tblGrid>
        <w:gridCol w:w="3384"/>
        <w:gridCol w:w="1152"/>
        <w:gridCol w:w="851"/>
        <w:gridCol w:w="1276"/>
        <w:gridCol w:w="850"/>
      </w:tblGrid>
      <w:tr w:rsidR="00E862AD" w:rsidDel="00934028" w14:paraId="398FF4DB" w14:textId="013902D7" w:rsidTr="003300C6">
        <w:trPr>
          <w:cnfStyle w:val="100000000000" w:firstRow="1" w:lastRow="0" w:firstColumn="0" w:lastColumn="0" w:oddVBand="0" w:evenVBand="0" w:oddHBand="0" w:evenHBand="0" w:firstRowFirstColumn="0" w:firstRowLastColumn="0" w:lastRowFirstColumn="0" w:lastRowLastColumn="0"/>
          <w:del w:id="1837"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vMerge w:val="restart"/>
          </w:tcPr>
          <w:p w14:paraId="771B86C2" w14:textId="00997280" w:rsidR="00E862AD" w:rsidRPr="003300C6" w:rsidDel="00934028" w:rsidRDefault="00E862AD" w:rsidP="00E862AD">
            <w:pPr>
              <w:spacing w:before="360"/>
              <w:jc w:val="center"/>
              <w:rPr>
                <w:del w:id="1838" w:author="naseem begum" w:date="2018-05-18T09:25:00Z"/>
                <w:sz w:val="18"/>
              </w:rPr>
            </w:pPr>
            <w:del w:id="1839" w:author="naseem begum" w:date="2018-05-18T09:25:00Z">
              <w:r w:rsidRPr="003300C6" w:rsidDel="00934028">
                <w:rPr>
                  <w:sz w:val="18"/>
                </w:rPr>
                <w:delText>Actividad</w:delText>
              </w:r>
            </w:del>
          </w:p>
        </w:tc>
        <w:tc>
          <w:tcPr>
            <w:tcW w:w="4129" w:type="dxa"/>
            <w:gridSpan w:val="4"/>
          </w:tcPr>
          <w:p w14:paraId="39DEF5FE" w14:textId="19CA4EAD" w:rsidR="00E862AD" w:rsidRPr="003300C6" w:rsidDel="00934028" w:rsidRDefault="00E862AD" w:rsidP="00EC0462">
            <w:pPr>
              <w:spacing w:before="60"/>
              <w:jc w:val="center"/>
              <w:cnfStyle w:val="100000000000" w:firstRow="1" w:lastRow="0" w:firstColumn="0" w:lastColumn="0" w:oddVBand="0" w:evenVBand="0" w:oddHBand="0" w:evenHBand="0" w:firstRowFirstColumn="0" w:firstRowLastColumn="0" w:lastRowFirstColumn="0" w:lastRowLastColumn="0"/>
              <w:rPr>
                <w:del w:id="1840" w:author="naseem begum" w:date="2018-05-18T09:25:00Z"/>
                <w:sz w:val="18"/>
              </w:rPr>
            </w:pPr>
            <w:del w:id="1841" w:author="naseem begum" w:date="2018-05-18T09:25:00Z">
              <w:r w:rsidRPr="003300C6" w:rsidDel="00934028">
                <w:rPr>
                  <w:sz w:val="18"/>
                </w:rPr>
                <w:delText>Roles</w:delText>
              </w:r>
            </w:del>
          </w:p>
        </w:tc>
      </w:tr>
      <w:tr w:rsidR="00E862AD" w:rsidDel="00934028" w14:paraId="7C832227" w14:textId="4537F9F9" w:rsidTr="003300C6">
        <w:trPr>
          <w:cnfStyle w:val="000000100000" w:firstRow="0" w:lastRow="0" w:firstColumn="0" w:lastColumn="0" w:oddVBand="0" w:evenVBand="0" w:oddHBand="1" w:evenHBand="0" w:firstRowFirstColumn="0" w:firstRowLastColumn="0" w:lastRowFirstColumn="0" w:lastRowLastColumn="0"/>
          <w:del w:id="1842"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vMerge/>
          </w:tcPr>
          <w:p w14:paraId="62B13865" w14:textId="032EB5BB" w:rsidR="00E862AD" w:rsidRPr="003300C6" w:rsidDel="00934028" w:rsidRDefault="00E862AD" w:rsidP="00EC0462">
            <w:pPr>
              <w:spacing w:before="60"/>
              <w:jc w:val="center"/>
              <w:rPr>
                <w:del w:id="1843" w:author="naseem begum" w:date="2018-05-18T09:25:00Z"/>
                <w:sz w:val="18"/>
              </w:rPr>
            </w:pPr>
          </w:p>
        </w:tc>
        <w:tc>
          <w:tcPr>
            <w:tcW w:w="1152" w:type="dxa"/>
            <w:shd w:val="clear" w:color="auto" w:fill="5B9BD5" w:themeFill="accent1"/>
          </w:tcPr>
          <w:p w14:paraId="43CD556E" w14:textId="0D24BECD" w:rsidR="00E862AD" w:rsidRPr="003300C6" w:rsidDel="00934028" w:rsidRDefault="00E862AD" w:rsidP="00EC0462">
            <w:pPr>
              <w:spacing w:before="60"/>
              <w:jc w:val="center"/>
              <w:cnfStyle w:val="000000100000" w:firstRow="0" w:lastRow="0" w:firstColumn="0" w:lastColumn="0" w:oddVBand="0" w:evenVBand="0" w:oddHBand="1" w:evenHBand="0" w:firstRowFirstColumn="0" w:firstRowLastColumn="0" w:lastRowFirstColumn="0" w:lastRowLastColumn="0"/>
              <w:rPr>
                <w:del w:id="1844" w:author="naseem begum" w:date="2018-05-18T09:25:00Z"/>
                <w:b/>
                <w:sz w:val="18"/>
              </w:rPr>
            </w:pPr>
            <w:del w:id="1845" w:author="naseem begum" w:date="2018-05-18T09:25:00Z">
              <w:r w:rsidRPr="003300C6" w:rsidDel="00934028">
                <w:rPr>
                  <w:b/>
                  <w:color w:val="FFFFFF" w:themeColor="background1"/>
                  <w:sz w:val="18"/>
                </w:rPr>
                <w:delText>J. Proyecto</w:delText>
              </w:r>
            </w:del>
          </w:p>
        </w:tc>
        <w:tc>
          <w:tcPr>
            <w:tcW w:w="851" w:type="dxa"/>
            <w:shd w:val="clear" w:color="auto" w:fill="5B9BD5" w:themeFill="accent1"/>
          </w:tcPr>
          <w:p w14:paraId="37533587" w14:textId="55B8885A" w:rsidR="00E862AD" w:rsidRPr="003300C6" w:rsidDel="00934028" w:rsidRDefault="00E862AD" w:rsidP="00EC0462">
            <w:pPr>
              <w:spacing w:before="60"/>
              <w:jc w:val="center"/>
              <w:cnfStyle w:val="000000100000" w:firstRow="0" w:lastRow="0" w:firstColumn="0" w:lastColumn="0" w:oddVBand="0" w:evenVBand="0" w:oddHBand="1" w:evenHBand="0" w:firstRowFirstColumn="0" w:firstRowLastColumn="0" w:lastRowFirstColumn="0" w:lastRowLastColumn="0"/>
              <w:rPr>
                <w:del w:id="1846" w:author="naseem begum" w:date="2018-05-18T09:25:00Z"/>
                <w:b/>
                <w:color w:val="FFFFFF" w:themeColor="background1"/>
                <w:sz w:val="18"/>
              </w:rPr>
            </w:pPr>
            <w:del w:id="1847" w:author="naseem begum" w:date="2018-05-18T09:25:00Z">
              <w:r w:rsidRPr="003300C6" w:rsidDel="00934028">
                <w:rPr>
                  <w:b/>
                  <w:color w:val="FFFFFF" w:themeColor="background1"/>
                  <w:sz w:val="18"/>
                </w:rPr>
                <w:delText>Analista</w:delText>
              </w:r>
            </w:del>
          </w:p>
        </w:tc>
        <w:tc>
          <w:tcPr>
            <w:tcW w:w="1276" w:type="dxa"/>
            <w:shd w:val="clear" w:color="auto" w:fill="5B9BD5" w:themeFill="accent1"/>
          </w:tcPr>
          <w:p w14:paraId="0E394A59" w14:textId="2353C248" w:rsidR="00E862AD" w:rsidRPr="003300C6" w:rsidDel="00934028" w:rsidRDefault="00E862AD" w:rsidP="00EC0462">
            <w:pPr>
              <w:spacing w:before="60"/>
              <w:jc w:val="center"/>
              <w:cnfStyle w:val="000000100000" w:firstRow="0" w:lastRow="0" w:firstColumn="0" w:lastColumn="0" w:oddVBand="0" w:evenVBand="0" w:oddHBand="1" w:evenHBand="0" w:firstRowFirstColumn="0" w:firstRowLastColumn="0" w:lastRowFirstColumn="0" w:lastRowLastColumn="0"/>
              <w:rPr>
                <w:del w:id="1848" w:author="naseem begum" w:date="2018-05-18T09:25:00Z"/>
                <w:b/>
                <w:color w:val="FFFFFF" w:themeColor="background1"/>
                <w:sz w:val="18"/>
              </w:rPr>
            </w:pPr>
            <w:del w:id="1849" w:author="naseem begum" w:date="2018-05-18T09:25:00Z">
              <w:r w:rsidRPr="003300C6" w:rsidDel="00934028">
                <w:rPr>
                  <w:b/>
                  <w:color w:val="FFFFFF" w:themeColor="background1"/>
                  <w:sz w:val="18"/>
                </w:rPr>
                <w:delText>Programador</w:delText>
              </w:r>
            </w:del>
          </w:p>
        </w:tc>
        <w:tc>
          <w:tcPr>
            <w:tcW w:w="850" w:type="dxa"/>
            <w:shd w:val="clear" w:color="auto" w:fill="5B9BD5" w:themeFill="accent1"/>
          </w:tcPr>
          <w:p w14:paraId="46E5E4B1" w14:textId="5F5118F9" w:rsidR="00E862AD" w:rsidRPr="003300C6" w:rsidDel="00934028" w:rsidRDefault="00E862AD" w:rsidP="00EC0462">
            <w:pPr>
              <w:spacing w:before="60"/>
              <w:jc w:val="center"/>
              <w:cnfStyle w:val="000000100000" w:firstRow="0" w:lastRow="0" w:firstColumn="0" w:lastColumn="0" w:oddVBand="0" w:evenVBand="0" w:oddHBand="1" w:evenHBand="0" w:firstRowFirstColumn="0" w:firstRowLastColumn="0" w:lastRowFirstColumn="0" w:lastRowLastColumn="0"/>
              <w:rPr>
                <w:del w:id="1850" w:author="naseem begum" w:date="2018-05-18T09:25:00Z"/>
                <w:b/>
                <w:color w:val="FFFFFF" w:themeColor="background1"/>
                <w:sz w:val="18"/>
              </w:rPr>
            </w:pPr>
            <w:del w:id="1851" w:author="naseem begum" w:date="2018-05-18T09:25:00Z">
              <w:r w:rsidRPr="003300C6" w:rsidDel="00934028">
                <w:rPr>
                  <w:b/>
                  <w:color w:val="FFFFFF" w:themeColor="background1"/>
                  <w:sz w:val="18"/>
                </w:rPr>
                <w:delText>Tester</w:delText>
              </w:r>
            </w:del>
          </w:p>
        </w:tc>
      </w:tr>
      <w:tr w:rsidR="00EC0462" w:rsidDel="00934028" w14:paraId="5F81E96E" w14:textId="2DFB0F62" w:rsidTr="003300C6">
        <w:trPr>
          <w:del w:id="1852"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4DC239CA" w14:textId="0F7DA66B" w:rsidR="00EC0462" w:rsidRPr="003300C6" w:rsidDel="00934028" w:rsidRDefault="00EC0462" w:rsidP="00EC0462">
            <w:pPr>
              <w:spacing w:before="60"/>
              <w:rPr>
                <w:del w:id="1853" w:author="naseem begum" w:date="2018-05-18T09:25:00Z"/>
                <w:sz w:val="18"/>
              </w:rPr>
            </w:pPr>
            <w:del w:id="1854" w:author="naseem begum" w:date="2018-05-18T09:25:00Z">
              <w:r w:rsidRPr="003300C6" w:rsidDel="00934028">
                <w:rPr>
                  <w:sz w:val="18"/>
                </w:rPr>
                <w:delText>Instalación del entorno de desarrollo</w:delText>
              </w:r>
            </w:del>
          </w:p>
        </w:tc>
        <w:tc>
          <w:tcPr>
            <w:tcW w:w="1152" w:type="dxa"/>
          </w:tcPr>
          <w:p w14:paraId="2F2FCB88" w14:textId="7FE70728" w:rsidR="00EC0462" w:rsidRPr="003300C6" w:rsidDel="00934028" w:rsidRDefault="00E862AD" w:rsidP="00EC0462">
            <w:pPr>
              <w:spacing w:before="60"/>
              <w:jc w:val="center"/>
              <w:cnfStyle w:val="000000000000" w:firstRow="0" w:lastRow="0" w:firstColumn="0" w:lastColumn="0" w:oddVBand="0" w:evenVBand="0" w:oddHBand="0" w:evenHBand="0" w:firstRowFirstColumn="0" w:firstRowLastColumn="0" w:lastRowFirstColumn="0" w:lastRowLastColumn="0"/>
              <w:rPr>
                <w:del w:id="1855" w:author="naseem begum" w:date="2018-05-18T09:25:00Z"/>
                <w:sz w:val="18"/>
              </w:rPr>
            </w:pPr>
            <w:del w:id="1856" w:author="naseem begum" w:date="2018-05-18T09:25:00Z">
              <w:r w:rsidRPr="003300C6" w:rsidDel="00934028">
                <w:rPr>
                  <w:sz w:val="18"/>
                </w:rPr>
                <w:delText>I</w:delText>
              </w:r>
            </w:del>
          </w:p>
        </w:tc>
        <w:tc>
          <w:tcPr>
            <w:tcW w:w="851" w:type="dxa"/>
          </w:tcPr>
          <w:p w14:paraId="579FEF61" w14:textId="5D0A7B59" w:rsidR="00EC0462" w:rsidRPr="003300C6" w:rsidDel="00934028" w:rsidRDefault="00EC0462" w:rsidP="00EC0462">
            <w:pPr>
              <w:spacing w:before="60"/>
              <w:jc w:val="center"/>
              <w:cnfStyle w:val="000000000000" w:firstRow="0" w:lastRow="0" w:firstColumn="0" w:lastColumn="0" w:oddVBand="0" w:evenVBand="0" w:oddHBand="0" w:evenHBand="0" w:firstRowFirstColumn="0" w:firstRowLastColumn="0" w:lastRowFirstColumn="0" w:lastRowLastColumn="0"/>
              <w:rPr>
                <w:del w:id="1857" w:author="naseem begum" w:date="2018-05-18T09:25:00Z"/>
                <w:sz w:val="18"/>
              </w:rPr>
            </w:pPr>
            <w:del w:id="1858" w:author="naseem begum" w:date="2018-05-18T09:25:00Z">
              <w:r w:rsidRPr="003300C6" w:rsidDel="00934028">
                <w:rPr>
                  <w:sz w:val="18"/>
                </w:rPr>
                <w:delText>C</w:delText>
              </w:r>
            </w:del>
          </w:p>
        </w:tc>
        <w:tc>
          <w:tcPr>
            <w:tcW w:w="1276" w:type="dxa"/>
          </w:tcPr>
          <w:p w14:paraId="2DAF4750" w14:textId="762ADBDF" w:rsidR="00EC0462" w:rsidRPr="003300C6" w:rsidDel="00934028" w:rsidRDefault="00EC0462" w:rsidP="00EC0462">
            <w:pPr>
              <w:spacing w:before="60"/>
              <w:jc w:val="center"/>
              <w:cnfStyle w:val="000000000000" w:firstRow="0" w:lastRow="0" w:firstColumn="0" w:lastColumn="0" w:oddVBand="0" w:evenVBand="0" w:oddHBand="0" w:evenHBand="0" w:firstRowFirstColumn="0" w:firstRowLastColumn="0" w:lastRowFirstColumn="0" w:lastRowLastColumn="0"/>
              <w:rPr>
                <w:del w:id="1859" w:author="naseem begum" w:date="2018-05-18T09:25:00Z"/>
                <w:sz w:val="18"/>
              </w:rPr>
            </w:pPr>
            <w:del w:id="1860" w:author="naseem begum" w:date="2018-05-18T09:25:00Z">
              <w:r w:rsidRPr="003300C6" w:rsidDel="00934028">
                <w:rPr>
                  <w:sz w:val="18"/>
                </w:rPr>
                <w:delText>R</w:delText>
              </w:r>
            </w:del>
          </w:p>
        </w:tc>
        <w:tc>
          <w:tcPr>
            <w:tcW w:w="850" w:type="dxa"/>
          </w:tcPr>
          <w:p w14:paraId="384F9131" w14:textId="6541F258" w:rsidR="00EC0462" w:rsidRPr="003300C6" w:rsidDel="00934028" w:rsidRDefault="00EC0462" w:rsidP="00EC0462">
            <w:pPr>
              <w:spacing w:before="60"/>
              <w:jc w:val="center"/>
              <w:cnfStyle w:val="000000000000" w:firstRow="0" w:lastRow="0" w:firstColumn="0" w:lastColumn="0" w:oddVBand="0" w:evenVBand="0" w:oddHBand="0" w:evenHBand="0" w:firstRowFirstColumn="0" w:firstRowLastColumn="0" w:lastRowFirstColumn="0" w:lastRowLastColumn="0"/>
              <w:rPr>
                <w:del w:id="1861" w:author="naseem begum" w:date="2018-05-18T09:25:00Z"/>
                <w:sz w:val="18"/>
              </w:rPr>
            </w:pPr>
            <w:del w:id="1862" w:author="naseem begum" w:date="2018-05-18T09:25:00Z">
              <w:r w:rsidRPr="003300C6" w:rsidDel="00934028">
                <w:rPr>
                  <w:sz w:val="18"/>
                </w:rPr>
                <w:delText>-</w:delText>
              </w:r>
            </w:del>
          </w:p>
        </w:tc>
      </w:tr>
      <w:tr w:rsidR="00EC0462" w:rsidDel="00934028" w14:paraId="1B471C81" w14:textId="10F868BD" w:rsidTr="003300C6">
        <w:trPr>
          <w:cnfStyle w:val="000000100000" w:firstRow="0" w:lastRow="0" w:firstColumn="0" w:lastColumn="0" w:oddVBand="0" w:evenVBand="0" w:oddHBand="1" w:evenHBand="0" w:firstRowFirstColumn="0" w:firstRowLastColumn="0" w:lastRowFirstColumn="0" w:lastRowLastColumn="0"/>
          <w:del w:id="1863"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15E4F8A1" w14:textId="1389EE48" w:rsidR="00EC0462" w:rsidRPr="003300C6" w:rsidDel="00934028" w:rsidRDefault="00EC0462" w:rsidP="00EC0462">
            <w:pPr>
              <w:spacing w:before="60"/>
              <w:rPr>
                <w:del w:id="1864" w:author="naseem begum" w:date="2018-05-18T09:25:00Z"/>
                <w:sz w:val="18"/>
              </w:rPr>
            </w:pPr>
            <w:del w:id="1865" w:author="naseem begum" w:date="2018-05-18T09:25:00Z">
              <w:r w:rsidRPr="003300C6" w:rsidDel="00934028">
                <w:rPr>
                  <w:sz w:val="18"/>
                </w:rPr>
                <w:delText>Estudiar el código</w:delText>
              </w:r>
            </w:del>
          </w:p>
        </w:tc>
        <w:tc>
          <w:tcPr>
            <w:tcW w:w="1152" w:type="dxa"/>
          </w:tcPr>
          <w:p w14:paraId="0C22FFE6" w14:textId="2FDE0143" w:rsidR="00EC0462" w:rsidRPr="003300C6" w:rsidDel="00934028" w:rsidRDefault="00E862AD" w:rsidP="00EC0462">
            <w:pPr>
              <w:spacing w:before="60"/>
              <w:jc w:val="center"/>
              <w:cnfStyle w:val="000000100000" w:firstRow="0" w:lastRow="0" w:firstColumn="0" w:lastColumn="0" w:oddVBand="0" w:evenVBand="0" w:oddHBand="1" w:evenHBand="0" w:firstRowFirstColumn="0" w:firstRowLastColumn="0" w:lastRowFirstColumn="0" w:lastRowLastColumn="0"/>
              <w:rPr>
                <w:del w:id="1866" w:author="naseem begum" w:date="2018-05-18T09:25:00Z"/>
                <w:sz w:val="18"/>
              </w:rPr>
            </w:pPr>
            <w:del w:id="1867" w:author="naseem begum" w:date="2018-05-18T09:25:00Z">
              <w:r w:rsidRPr="003300C6" w:rsidDel="00934028">
                <w:rPr>
                  <w:sz w:val="18"/>
                </w:rPr>
                <w:delText>I</w:delText>
              </w:r>
            </w:del>
          </w:p>
        </w:tc>
        <w:tc>
          <w:tcPr>
            <w:tcW w:w="851" w:type="dxa"/>
          </w:tcPr>
          <w:p w14:paraId="35BFD201" w14:textId="126DDD37"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868" w:author="naseem begum" w:date="2018-05-18T09:25:00Z"/>
                <w:sz w:val="18"/>
              </w:rPr>
            </w:pPr>
            <w:del w:id="1869" w:author="naseem begum" w:date="2018-05-18T09:25:00Z">
              <w:r w:rsidRPr="003300C6" w:rsidDel="00934028">
                <w:rPr>
                  <w:sz w:val="18"/>
                </w:rPr>
                <w:delText>R</w:delText>
              </w:r>
            </w:del>
          </w:p>
        </w:tc>
        <w:tc>
          <w:tcPr>
            <w:tcW w:w="1276" w:type="dxa"/>
          </w:tcPr>
          <w:p w14:paraId="1AE833BA" w14:textId="05D161D5"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870" w:author="naseem begum" w:date="2018-05-18T09:25:00Z"/>
                <w:sz w:val="18"/>
              </w:rPr>
            </w:pPr>
            <w:del w:id="1871" w:author="naseem begum" w:date="2018-05-18T09:25:00Z">
              <w:r w:rsidRPr="003300C6" w:rsidDel="00934028">
                <w:rPr>
                  <w:sz w:val="18"/>
                </w:rPr>
                <w:delText>-</w:delText>
              </w:r>
            </w:del>
          </w:p>
        </w:tc>
        <w:tc>
          <w:tcPr>
            <w:tcW w:w="850" w:type="dxa"/>
          </w:tcPr>
          <w:p w14:paraId="5915255C" w14:textId="211DD81C"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872" w:author="naseem begum" w:date="2018-05-18T09:25:00Z"/>
                <w:sz w:val="18"/>
              </w:rPr>
            </w:pPr>
            <w:del w:id="1873" w:author="naseem begum" w:date="2018-05-18T09:25:00Z">
              <w:r w:rsidRPr="003300C6" w:rsidDel="00934028">
                <w:rPr>
                  <w:sz w:val="18"/>
                </w:rPr>
                <w:delText>-</w:delText>
              </w:r>
            </w:del>
          </w:p>
        </w:tc>
      </w:tr>
      <w:tr w:rsidR="00EC0462" w:rsidDel="00934028" w14:paraId="63F403C7" w14:textId="01A5BAD6" w:rsidTr="003300C6">
        <w:trPr>
          <w:del w:id="1874"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121D51CA" w14:textId="24D6E7D7" w:rsidR="00EC0462" w:rsidRPr="003300C6" w:rsidDel="00934028" w:rsidRDefault="00EC0462" w:rsidP="00EC0462">
            <w:pPr>
              <w:spacing w:before="60"/>
              <w:rPr>
                <w:del w:id="1875" w:author="naseem begum" w:date="2018-05-18T09:25:00Z"/>
                <w:sz w:val="18"/>
              </w:rPr>
            </w:pPr>
            <w:del w:id="1876" w:author="naseem begum" w:date="2018-05-18T09:25:00Z">
              <w:r w:rsidRPr="003300C6" w:rsidDel="00934028">
                <w:rPr>
                  <w:sz w:val="18"/>
                </w:rPr>
                <w:delText>Gestionar el proyecto</w:delText>
              </w:r>
            </w:del>
          </w:p>
        </w:tc>
        <w:tc>
          <w:tcPr>
            <w:tcW w:w="1152" w:type="dxa"/>
          </w:tcPr>
          <w:p w14:paraId="09D76C75" w14:textId="14211DDB" w:rsidR="00EC0462" w:rsidRPr="003300C6" w:rsidDel="00934028" w:rsidRDefault="00E862AD" w:rsidP="00EC0462">
            <w:pPr>
              <w:spacing w:before="60"/>
              <w:jc w:val="center"/>
              <w:cnfStyle w:val="000000000000" w:firstRow="0" w:lastRow="0" w:firstColumn="0" w:lastColumn="0" w:oddVBand="0" w:evenVBand="0" w:oddHBand="0" w:evenHBand="0" w:firstRowFirstColumn="0" w:firstRowLastColumn="0" w:lastRowFirstColumn="0" w:lastRowLastColumn="0"/>
              <w:rPr>
                <w:del w:id="1877" w:author="naseem begum" w:date="2018-05-18T09:25:00Z"/>
                <w:sz w:val="18"/>
              </w:rPr>
            </w:pPr>
            <w:del w:id="1878" w:author="naseem begum" w:date="2018-05-18T09:25:00Z">
              <w:r w:rsidRPr="003300C6" w:rsidDel="00934028">
                <w:rPr>
                  <w:sz w:val="18"/>
                </w:rPr>
                <w:delText>R</w:delText>
              </w:r>
            </w:del>
          </w:p>
        </w:tc>
        <w:tc>
          <w:tcPr>
            <w:tcW w:w="851" w:type="dxa"/>
          </w:tcPr>
          <w:p w14:paraId="28686F37" w14:textId="20033DD7" w:rsidR="00EC0462" w:rsidRPr="003300C6" w:rsidDel="00934028" w:rsidRDefault="00E862AD" w:rsidP="00EC0462">
            <w:pPr>
              <w:spacing w:before="60"/>
              <w:jc w:val="center"/>
              <w:cnfStyle w:val="000000000000" w:firstRow="0" w:lastRow="0" w:firstColumn="0" w:lastColumn="0" w:oddVBand="0" w:evenVBand="0" w:oddHBand="0" w:evenHBand="0" w:firstRowFirstColumn="0" w:firstRowLastColumn="0" w:lastRowFirstColumn="0" w:lastRowLastColumn="0"/>
              <w:rPr>
                <w:del w:id="1879" w:author="naseem begum" w:date="2018-05-18T09:25:00Z"/>
                <w:sz w:val="18"/>
              </w:rPr>
            </w:pPr>
            <w:del w:id="1880" w:author="naseem begum" w:date="2018-05-18T09:25:00Z">
              <w:r w:rsidRPr="003300C6" w:rsidDel="00934028">
                <w:rPr>
                  <w:sz w:val="18"/>
                </w:rPr>
                <w:delText>-</w:delText>
              </w:r>
            </w:del>
          </w:p>
        </w:tc>
        <w:tc>
          <w:tcPr>
            <w:tcW w:w="1276" w:type="dxa"/>
          </w:tcPr>
          <w:p w14:paraId="497F58FC" w14:textId="31460EA5" w:rsidR="00EC0462" w:rsidRPr="003300C6" w:rsidDel="00934028" w:rsidRDefault="00E862AD" w:rsidP="00EC0462">
            <w:pPr>
              <w:spacing w:before="60"/>
              <w:jc w:val="center"/>
              <w:cnfStyle w:val="000000000000" w:firstRow="0" w:lastRow="0" w:firstColumn="0" w:lastColumn="0" w:oddVBand="0" w:evenVBand="0" w:oddHBand="0" w:evenHBand="0" w:firstRowFirstColumn="0" w:firstRowLastColumn="0" w:lastRowFirstColumn="0" w:lastRowLastColumn="0"/>
              <w:rPr>
                <w:del w:id="1881" w:author="naseem begum" w:date="2018-05-18T09:25:00Z"/>
                <w:sz w:val="18"/>
              </w:rPr>
            </w:pPr>
            <w:del w:id="1882" w:author="naseem begum" w:date="2018-05-18T09:25:00Z">
              <w:r w:rsidRPr="003300C6" w:rsidDel="00934028">
                <w:rPr>
                  <w:sz w:val="18"/>
                </w:rPr>
                <w:delText>-</w:delText>
              </w:r>
            </w:del>
          </w:p>
        </w:tc>
        <w:tc>
          <w:tcPr>
            <w:tcW w:w="850" w:type="dxa"/>
          </w:tcPr>
          <w:p w14:paraId="3585AABE" w14:textId="62B2D517" w:rsidR="00EC0462" w:rsidRPr="003300C6" w:rsidDel="00934028" w:rsidRDefault="00E862AD" w:rsidP="00EC0462">
            <w:pPr>
              <w:spacing w:before="60"/>
              <w:jc w:val="center"/>
              <w:cnfStyle w:val="000000000000" w:firstRow="0" w:lastRow="0" w:firstColumn="0" w:lastColumn="0" w:oddVBand="0" w:evenVBand="0" w:oddHBand="0" w:evenHBand="0" w:firstRowFirstColumn="0" w:firstRowLastColumn="0" w:lastRowFirstColumn="0" w:lastRowLastColumn="0"/>
              <w:rPr>
                <w:del w:id="1883" w:author="naseem begum" w:date="2018-05-18T09:25:00Z"/>
                <w:sz w:val="18"/>
              </w:rPr>
            </w:pPr>
            <w:del w:id="1884" w:author="naseem begum" w:date="2018-05-18T09:25:00Z">
              <w:r w:rsidRPr="003300C6" w:rsidDel="00934028">
                <w:rPr>
                  <w:sz w:val="18"/>
                </w:rPr>
                <w:delText>-</w:delText>
              </w:r>
            </w:del>
          </w:p>
        </w:tc>
      </w:tr>
      <w:tr w:rsidR="00EC0462" w:rsidDel="00934028" w14:paraId="13F27E9D" w14:textId="1B8D6AB3" w:rsidTr="003300C6">
        <w:trPr>
          <w:cnfStyle w:val="000000100000" w:firstRow="0" w:lastRow="0" w:firstColumn="0" w:lastColumn="0" w:oddVBand="0" w:evenVBand="0" w:oddHBand="1" w:evenHBand="0" w:firstRowFirstColumn="0" w:firstRowLastColumn="0" w:lastRowFirstColumn="0" w:lastRowLastColumn="0"/>
          <w:del w:id="1885"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2341D172" w14:textId="4DFD514C" w:rsidR="00EC0462" w:rsidRPr="003300C6" w:rsidDel="00934028" w:rsidRDefault="00EC0462" w:rsidP="00EC0462">
            <w:pPr>
              <w:spacing w:before="60"/>
              <w:rPr>
                <w:del w:id="1886" w:author="naseem begum" w:date="2018-05-18T09:25:00Z"/>
                <w:sz w:val="18"/>
              </w:rPr>
            </w:pPr>
            <w:del w:id="1887" w:author="naseem begum" w:date="2018-05-18T09:25:00Z">
              <w:r w:rsidRPr="003300C6" w:rsidDel="00934028">
                <w:rPr>
                  <w:sz w:val="18"/>
                </w:rPr>
                <w:delText>Refactorizar el código</w:delText>
              </w:r>
            </w:del>
          </w:p>
        </w:tc>
        <w:tc>
          <w:tcPr>
            <w:tcW w:w="1152" w:type="dxa"/>
          </w:tcPr>
          <w:p w14:paraId="2F0CC853" w14:textId="3E2FBDF2"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888" w:author="naseem begum" w:date="2018-05-18T09:25:00Z"/>
                <w:sz w:val="18"/>
              </w:rPr>
            </w:pPr>
            <w:del w:id="1889" w:author="naseem begum" w:date="2018-05-18T09:25:00Z">
              <w:r w:rsidRPr="003300C6" w:rsidDel="00934028">
                <w:rPr>
                  <w:sz w:val="18"/>
                </w:rPr>
                <w:delText>I</w:delText>
              </w:r>
            </w:del>
          </w:p>
        </w:tc>
        <w:tc>
          <w:tcPr>
            <w:tcW w:w="851" w:type="dxa"/>
          </w:tcPr>
          <w:p w14:paraId="186DDDB0" w14:textId="59B2DE89"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890" w:author="naseem begum" w:date="2018-05-18T09:25:00Z"/>
                <w:sz w:val="18"/>
              </w:rPr>
            </w:pPr>
            <w:del w:id="1891" w:author="naseem begum" w:date="2018-05-18T09:25:00Z">
              <w:r w:rsidRPr="003300C6" w:rsidDel="00934028">
                <w:rPr>
                  <w:sz w:val="18"/>
                </w:rPr>
                <w:delText>C</w:delText>
              </w:r>
            </w:del>
          </w:p>
        </w:tc>
        <w:tc>
          <w:tcPr>
            <w:tcW w:w="1276" w:type="dxa"/>
          </w:tcPr>
          <w:p w14:paraId="49DE71FE" w14:textId="0B3F77F9"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892" w:author="naseem begum" w:date="2018-05-18T09:25:00Z"/>
                <w:sz w:val="18"/>
              </w:rPr>
            </w:pPr>
            <w:del w:id="1893" w:author="naseem begum" w:date="2018-05-18T09:25:00Z">
              <w:r w:rsidRPr="003300C6" w:rsidDel="00934028">
                <w:rPr>
                  <w:sz w:val="18"/>
                </w:rPr>
                <w:delText>R</w:delText>
              </w:r>
            </w:del>
          </w:p>
        </w:tc>
        <w:tc>
          <w:tcPr>
            <w:tcW w:w="850" w:type="dxa"/>
          </w:tcPr>
          <w:p w14:paraId="75C7FAEE" w14:textId="6129CC3F"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894" w:author="naseem begum" w:date="2018-05-18T09:25:00Z"/>
                <w:sz w:val="18"/>
              </w:rPr>
            </w:pPr>
            <w:del w:id="1895" w:author="naseem begum" w:date="2018-05-18T09:25:00Z">
              <w:r w:rsidRPr="003300C6" w:rsidDel="00934028">
                <w:rPr>
                  <w:sz w:val="18"/>
                </w:rPr>
                <w:delText>-</w:delText>
              </w:r>
            </w:del>
          </w:p>
        </w:tc>
      </w:tr>
      <w:tr w:rsidR="00EC0462" w:rsidDel="00934028" w14:paraId="289F1BC5" w14:textId="1FA806DD" w:rsidTr="003300C6">
        <w:trPr>
          <w:del w:id="1896"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58F01424" w14:textId="780B731D" w:rsidR="00EC0462" w:rsidRPr="003300C6" w:rsidDel="00934028" w:rsidRDefault="00EC0462" w:rsidP="00EC0462">
            <w:pPr>
              <w:spacing w:before="60"/>
              <w:rPr>
                <w:del w:id="1897" w:author="naseem begum" w:date="2018-05-18T09:25:00Z"/>
                <w:sz w:val="18"/>
              </w:rPr>
            </w:pPr>
            <w:del w:id="1898" w:author="naseem begum" w:date="2018-05-18T09:25:00Z">
              <w:r w:rsidRPr="003300C6" w:rsidDel="00934028">
                <w:rPr>
                  <w:sz w:val="18"/>
                </w:rPr>
                <w:delText>Documentar la API REST</w:delText>
              </w:r>
            </w:del>
          </w:p>
        </w:tc>
        <w:tc>
          <w:tcPr>
            <w:tcW w:w="1152" w:type="dxa"/>
          </w:tcPr>
          <w:p w14:paraId="0D419162" w14:textId="06A6992F"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899" w:author="naseem begum" w:date="2018-05-18T09:25:00Z"/>
                <w:sz w:val="18"/>
              </w:rPr>
            </w:pPr>
            <w:del w:id="1900" w:author="naseem begum" w:date="2018-05-18T09:25:00Z">
              <w:r w:rsidRPr="003300C6" w:rsidDel="00934028">
                <w:rPr>
                  <w:sz w:val="18"/>
                </w:rPr>
                <w:delText>I</w:delText>
              </w:r>
            </w:del>
          </w:p>
        </w:tc>
        <w:tc>
          <w:tcPr>
            <w:tcW w:w="851" w:type="dxa"/>
          </w:tcPr>
          <w:p w14:paraId="27730A16" w14:textId="404D627D"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01" w:author="naseem begum" w:date="2018-05-18T09:25:00Z"/>
                <w:sz w:val="18"/>
              </w:rPr>
            </w:pPr>
            <w:del w:id="1902" w:author="naseem begum" w:date="2018-05-18T09:25:00Z">
              <w:r w:rsidRPr="003300C6" w:rsidDel="00934028">
                <w:rPr>
                  <w:sz w:val="18"/>
                </w:rPr>
                <w:delText>-</w:delText>
              </w:r>
            </w:del>
          </w:p>
        </w:tc>
        <w:tc>
          <w:tcPr>
            <w:tcW w:w="1276" w:type="dxa"/>
          </w:tcPr>
          <w:p w14:paraId="0356AB4A" w14:textId="5F2BBA0E"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03" w:author="naseem begum" w:date="2018-05-18T09:25:00Z"/>
                <w:sz w:val="18"/>
              </w:rPr>
            </w:pPr>
            <w:del w:id="1904" w:author="naseem begum" w:date="2018-05-18T09:25:00Z">
              <w:r w:rsidRPr="003300C6" w:rsidDel="00934028">
                <w:rPr>
                  <w:sz w:val="18"/>
                </w:rPr>
                <w:delText>R</w:delText>
              </w:r>
            </w:del>
          </w:p>
        </w:tc>
        <w:tc>
          <w:tcPr>
            <w:tcW w:w="850" w:type="dxa"/>
          </w:tcPr>
          <w:p w14:paraId="2EF5D953" w14:textId="6F4E0879"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05" w:author="naseem begum" w:date="2018-05-18T09:25:00Z"/>
                <w:sz w:val="18"/>
              </w:rPr>
            </w:pPr>
            <w:del w:id="1906" w:author="naseem begum" w:date="2018-05-18T09:25:00Z">
              <w:r w:rsidRPr="003300C6" w:rsidDel="00934028">
                <w:rPr>
                  <w:sz w:val="18"/>
                </w:rPr>
                <w:delText>-</w:delText>
              </w:r>
            </w:del>
          </w:p>
        </w:tc>
      </w:tr>
      <w:tr w:rsidR="00EC0462" w:rsidDel="00934028" w14:paraId="0AAB1D3F" w14:textId="1F2D8144" w:rsidTr="003300C6">
        <w:trPr>
          <w:cnfStyle w:val="000000100000" w:firstRow="0" w:lastRow="0" w:firstColumn="0" w:lastColumn="0" w:oddVBand="0" w:evenVBand="0" w:oddHBand="1" w:evenHBand="0" w:firstRowFirstColumn="0" w:firstRowLastColumn="0" w:lastRowFirstColumn="0" w:lastRowLastColumn="0"/>
          <w:del w:id="1907"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2B620D4E" w14:textId="0C1C1E56" w:rsidR="00EC0462" w:rsidRPr="003300C6" w:rsidDel="00934028" w:rsidRDefault="00EC0462" w:rsidP="00EC0462">
            <w:pPr>
              <w:spacing w:before="60"/>
              <w:rPr>
                <w:del w:id="1908" w:author="naseem begum" w:date="2018-05-18T09:25:00Z"/>
                <w:sz w:val="18"/>
              </w:rPr>
            </w:pPr>
            <w:del w:id="1909" w:author="naseem begum" w:date="2018-05-18T09:25:00Z">
              <w:r w:rsidRPr="003300C6" w:rsidDel="00934028">
                <w:rPr>
                  <w:sz w:val="18"/>
                </w:rPr>
                <w:delText>Analizar y mejorar los Tests</w:delText>
              </w:r>
            </w:del>
          </w:p>
        </w:tc>
        <w:tc>
          <w:tcPr>
            <w:tcW w:w="1152" w:type="dxa"/>
          </w:tcPr>
          <w:p w14:paraId="6BA545CC" w14:textId="6559175E"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10" w:author="naseem begum" w:date="2018-05-18T09:25:00Z"/>
                <w:sz w:val="18"/>
              </w:rPr>
            </w:pPr>
            <w:del w:id="1911" w:author="naseem begum" w:date="2018-05-18T09:25:00Z">
              <w:r w:rsidRPr="003300C6" w:rsidDel="00934028">
                <w:rPr>
                  <w:sz w:val="18"/>
                </w:rPr>
                <w:delText>I</w:delText>
              </w:r>
            </w:del>
          </w:p>
        </w:tc>
        <w:tc>
          <w:tcPr>
            <w:tcW w:w="851" w:type="dxa"/>
          </w:tcPr>
          <w:p w14:paraId="3E73827E" w14:textId="794ED072"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12" w:author="naseem begum" w:date="2018-05-18T09:25:00Z"/>
                <w:sz w:val="18"/>
              </w:rPr>
            </w:pPr>
            <w:del w:id="1913" w:author="naseem begum" w:date="2018-05-18T09:25:00Z">
              <w:r w:rsidRPr="003300C6" w:rsidDel="00934028">
                <w:rPr>
                  <w:sz w:val="18"/>
                </w:rPr>
                <w:delText>-</w:delText>
              </w:r>
            </w:del>
          </w:p>
        </w:tc>
        <w:tc>
          <w:tcPr>
            <w:tcW w:w="1276" w:type="dxa"/>
          </w:tcPr>
          <w:p w14:paraId="7061FE74" w14:textId="07BEB176"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14" w:author="naseem begum" w:date="2018-05-18T09:25:00Z"/>
                <w:sz w:val="18"/>
              </w:rPr>
            </w:pPr>
            <w:del w:id="1915" w:author="naseem begum" w:date="2018-05-18T09:25:00Z">
              <w:r w:rsidRPr="003300C6" w:rsidDel="00934028">
                <w:rPr>
                  <w:sz w:val="18"/>
                </w:rPr>
                <w:delText>-</w:delText>
              </w:r>
            </w:del>
          </w:p>
        </w:tc>
        <w:tc>
          <w:tcPr>
            <w:tcW w:w="850" w:type="dxa"/>
          </w:tcPr>
          <w:p w14:paraId="7A6B8A71" w14:textId="63D9375B"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16" w:author="naseem begum" w:date="2018-05-18T09:25:00Z"/>
                <w:sz w:val="18"/>
              </w:rPr>
            </w:pPr>
            <w:del w:id="1917" w:author="naseem begum" w:date="2018-05-18T09:25:00Z">
              <w:r w:rsidRPr="003300C6" w:rsidDel="00934028">
                <w:rPr>
                  <w:sz w:val="18"/>
                </w:rPr>
                <w:delText>R</w:delText>
              </w:r>
            </w:del>
          </w:p>
        </w:tc>
      </w:tr>
      <w:tr w:rsidR="00EC0462" w:rsidDel="00934028" w14:paraId="0BE99839" w14:textId="0DBB3FF2" w:rsidTr="003300C6">
        <w:trPr>
          <w:del w:id="1918"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48DFD4C1" w14:textId="2FC4D410" w:rsidR="00EC0462" w:rsidRPr="003300C6" w:rsidDel="00934028" w:rsidRDefault="00EC0462" w:rsidP="00EC0462">
            <w:pPr>
              <w:spacing w:before="60"/>
              <w:rPr>
                <w:del w:id="1919" w:author="naseem begum" w:date="2018-05-18T09:25:00Z"/>
                <w:sz w:val="18"/>
              </w:rPr>
            </w:pPr>
            <w:del w:id="1920" w:author="naseem begum" w:date="2018-05-18T09:25:00Z">
              <w:r w:rsidRPr="003300C6" w:rsidDel="00934028">
                <w:rPr>
                  <w:sz w:val="18"/>
                </w:rPr>
                <w:delText>Implementar y testear nuevos atributos</w:delText>
              </w:r>
            </w:del>
          </w:p>
        </w:tc>
        <w:tc>
          <w:tcPr>
            <w:tcW w:w="1152" w:type="dxa"/>
          </w:tcPr>
          <w:p w14:paraId="4DF1D0EC" w14:textId="2E916C71"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21" w:author="naseem begum" w:date="2018-05-18T09:25:00Z"/>
                <w:sz w:val="18"/>
              </w:rPr>
            </w:pPr>
            <w:del w:id="1922" w:author="naseem begum" w:date="2018-05-18T09:25:00Z">
              <w:r w:rsidRPr="003300C6" w:rsidDel="00934028">
                <w:rPr>
                  <w:sz w:val="18"/>
                </w:rPr>
                <w:delText>I</w:delText>
              </w:r>
            </w:del>
          </w:p>
        </w:tc>
        <w:tc>
          <w:tcPr>
            <w:tcW w:w="851" w:type="dxa"/>
          </w:tcPr>
          <w:p w14:paraId="50E8BB49" w14:textId="5CC3883D"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23" w:author="naseem begum" w:date="2018-05-18T09:25:00Z"/>
                <w:sz w:val="18"/>
              </w:rPr>
            </w:pPr>
            <w:del w:id="1924" w:author="naseem begum" w:date="2018-05-18T09:25:00Z">
              <w:r w:rsidRPr="003300C6" w:rsidDel="00934028">
                <w:rPr>
                  <w:sz w:val="18"/>
                </w:rPr>
                <w:delText>C</w:delText>
              </w:r>
            </w:del>
          </w:p>
        </w:tc>
        <w:tc>
          <w:tcPr>
            <w:tcW w:w="1276" w:type="dxa"/>
          </w:tcPr>
          <w:p w14:paraId="0B65B94A" w14:textId="60526CA9"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25" w:author="naseem begum" w:date="2018-05-18T09:25:00Z"/>
                <w:sz w:val="18"/>
              </w:rPr>
            </w:pPr>
            <w:del w:id="1926" w:author="naseem begum" w:date="2018-05-18T09:25:00Z">
              <w:r w:rsidRPr="003300C6" w:rsidDel="00934028">
                <w:rPr>
                  <w:sz w:val="18"/>
                </w:rPr>
                <w:delText>R</w:delText>
              </w:r>
            </w:del>
          </w:p>
        </w:tc>
        <w:tc>
          <w:tcPr>
            <w:tcW w:w="850" w:type="dxa"/>
          </w:tcPr>
          <w:p w14:paraId="5881F039" w14:textId="32374768"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27" w:author="naseem begum" w:date="2018-05-18T09:25:00Z"/>
                <w:sz w:val="18"/>
              </w:rPr>
            </w:pPr>
            <w:del w:id="1928" w:author="naseem begum" w:date="2018-05-18T09:25:00Z">
              <w:r w:rsidRPr="003300C6" w:rsidDel="00934028">
                <w:rPr>
                  <w:sz w:val="18"/>
                </w:rPr>
                <w:delText>A</w:delText>
              </w:r>
            </w:del>
          </w:p>
        </w:tc>
      </w:tr>
      <w:tr w:rsidR="00EC0462" w:rsidDel="00934028" w14:paraId="472FC31C" w14:textId="7BFF5C86" w:rsidTr="003300C6">
        <w:trPr>
          <w:cnfStyle w:val="000000100000" w:firstRow="0" w:lastRow="0" w:firstColumn="0" w:lastColumn="0" w:oddVBand="0" w:evenVBand="0" w:oddHBand="1" w:evenHBand="0" w:firstRowFirstColumn="0" w:firstRowLastColumn="0" w:lastRowFirstColumn="0" w:lastRowLastColumn="0"/>
          <w:del w:id="1929"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59C6A261" w14:textId="6390CE40" w:rsidR="00EC0462" w:rsidRPr="003300C6" w:rsidDel="00934028" w:rsidRDefault="00EC0462" w:rsidP="00EC0462">
            <w:pPr>
              <w:spacing w:before="60"/>
              <w:rPr>
                <w:del w:id="1930" w:author="naseem begum" w:date="2018-05-18T09:25:00Z"/>
                <w:sz w:val="18"/>
              </w:rPr>
            </w:pPr>
            <w:del w:id="1931" w:author="naseem begum" w:date="2018-05-18T09:25:00Z">
              <w:r w:rsidRPr="003300C6" w:rsidDel="00934028">
                <w:rPr>
                  <w:sz w:val="18"/>
                </w:rPr>
                <w:delText>Implementar y testear nuevas consultas</w:delText>
              </w:r>
            </w:del>
          </w:p>
        </w:tc>
        <w:tc>
          <w:tcPr>
            <w:tcW w:w="1152" w:type="dxa"/>
          </w:tcPr>
          <w:p w14:paraId="34504EC3" w14:textId="0FD8D71B"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32" w:author="naseem begum" w:date="2018-05-18T09:25:00Z"/>
                <w:sz w:val="18"/>
              </w:rPr>
            </w:pPr>
            <w:del w:id="1933" w:author="naseem begum" w:date="2018-05-18T09:25:00Z">
              <w:r w:rsidRPr="003300C6" w:rsidDel="00934028">
                <w:rPr>
                  <w:sz w:val="18"/>
                </w:rPr>
                <w:delText>I</w:delText>
              </w:r>
            </w:del>
          </w:p>
        </w:tc>
        <w:tc>
          <w:tcPr>
            <w:tcW w:w="851" w:type="dxa"/>
          </w:tcPr>
          <w:p w14:paraId="07EA5B6C" w14:textId="5E2C8C8F"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34" w:author="naseem begum" w:date="2018-05-18T09:25:00Z"/>
                <w:sz w:val="18"/>
              </w:rPr>
            </w:pPr>
            <w:del w:id="1935" w:author="naseem begum" w:date="2018-05-18T09:25:00Z">
              <w:r w:rsidRPr="003300C6" w:rsidDel="00934028">
                <w:rPr>
                  <w:sz w:val="18"/>
                </w:rPr>
                <w:delText>C</w:delText>
              </w:r>
            </w:del>
          </w:p>
        </w:tc>
        <w:tc>
          <w:tcPr>
            <w:tcW w:w="1276" w:type="dxa"/>
          </w:tcPr>
          <w:p w14:paraId="44C1E3C6" w14:textId="593C02FD"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36" w:author="naseem begum" w:date="2018-05-18T09:25:00Z"/>
                <w:sz w:val="18"/>
              </w:rPr>
            </w:pPr>
            <w:del w:id="1937" w:author="naseem begum" w:date="2018-05-18T09:25:00Z">
              <w:r w:rsidRPr="003300C6" w:rsidDel="00934028">
                <w:rPr>
                  <w:sz w:val="18"/>
                </w:rPr>
                <w:delText>R</w:delText>
              </w:r>
            </w:del>
          </w:p>
        </w:tc>
        <w:tc>
          <w:tcPr>
            <w:tcW w:w="850" w:type="dxa"/>
          </w:tcPr>
          <w:p w14:paraId="5D4BFCD8" w14:textId="6265F1F0"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38" w:author="naseem begum" w:date="2018-05-18T09:25:00Z"/>
                <w:sz w:val="18"/>
              </w:rPr>
            </w:pPr>
            <w:del w:id="1939" w:author="naseem begum" w:date="2018-05-18T09:25:00Z">
              <w:r w:rsidRPr="003300C6" w:rsidDel="00934028">
                <w:rPr>
                  <w:sz w:val="18"/>
                </w:rPr>
                <w:delText>A</w:delText>
              </w:r>
            </w:del>
          </w:p>
        </w:tc>
      </w:tr>
      <w:tr w:rsidR="00EC0462" w:rsidDel="00934028" w14:paraId="3FF6329F" w14:textId="1480582F" w:rsidTr="003300C6">
        <w:trPr>
          <w:del w:id="1940"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12DB0B6F" w14:textId="0E8D86CE" w:rsidR="00EC0462" w:rsidRPr="003300C6" w:rsidDel="00934028" w:rsidRDefault="00EC0462" w:rsidP="00EC0462">
            <w:pPr>
              <w:spacing w:before="60"/>
              <w:rPr>
                <w:del w:id="1941" w:author="naseem begum" w:date="2018-05-18T09:25:00Z"/>
                <w:sz w:val="18"/>
              </w:rPr>
            </w:pPr>
            <w:del w:id="1942" w:author="naseem begum" w:date="2018-05-18T09:25:00Z">
              <w:r w:rsidRPr="003300C6" w:rsidDel="00934028">
                <w:rPr>
                  <w:sz w:val="18"/>
                </w:rPr>
                <w:delText>Realizar tests de aceptación</w:delText>
              </w:r>
            </w:del>
          </w:p>
        </w:tc>
        <w:tc>
          <w:tcPr>
            <w:tcW w:w="1152" w:type="dxa"/>
          </w:tcPr>
          <w:p w14:paraId="785260B6" w14:textId="5574056C"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43" w:author="naseem begum" w:date="2018-05-18T09:25:00Z"/>
                <w:sz w:val="18"/>
              </w:rPr>
            </w:pPr>
            <w:del w:id="1944" w:author="naseem begum" w:date="2018-05-18T09:25:00Z">
              <w:r w:rsidRPr="003300C6" w:rsidDel="00934028">
                <w:rPr>
                  <w:sz w:val="18"/>
                </w:rPr>
                <w:delText>I</w:delText>
              </w:r>
            </w:del>
          </w:p>
        </w:tc>
        <w:tc>
          <w:tcPr>
            <w:tcW w:w="851" w:type="dxa"/>
          </w:tcPr>
          <w:p w14:paraId="0B551996" w14:textId="40308BC3"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45" w:author="naseem begum" w:date="2018-05-18T09:25:00Z"/>
                <w:sz w:val="18"/>
              </w:rPr>
            </w:pPr>
            <w:del w:id="1946" w:author="naseem begum" w:date="2018-05-18T09:25:00Z">
              <w:r w:rsidRPr="003300C6" w:rsidDel="00934028">
                <w:rPr>
                  <w:sz w:val="18"/>
                </w:rPr>
                <w:delText>-</w:delText>
              </w:r>
            </w:del>
          </w:p>
        </w:tc>
        <w:tc>
          <w:tcPr>
            <w:tcW w:w="1276" w:type="dxa"/>
          </w:tcPr>
          <w:p w14:paraId="5AC33F85" w14:textId="29FA1055"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47" w:author="naseem begum" w:date="2018-05-18T09:25:00Z"/>
                <w:sz w:val="18"/>
              </w:rPr>
            </w:pPr>
            <w:del w:id="1948" w:author="naseem begum" w:date="2018-05-18T09:25:00Z">
              <w:r w:rsidRPr="003300C6" w:rsidDel="00934028">
                <w:rPr>
                  <w:sz w:val="18"/>
                </w:rPr>
                <w:delText>-</w:delText>
              </w:r>
            </w:del>
          </w:p>
        </w:tc>
        <w:tc>
          <w:tcPr>
            <w:tcW w:w="850" w:type="dxa"/>
          </w:tcPr>
          <w:p w14:paraId="0F68BBB8" w14:textId="4123C66F"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49" w:author="naseem begum" w:date="2018-05-18T09:25:00Z"/>
                <w:sz w:val="18"/>
              </w:rPr>
            </w:pPr>
            <w:del w:id="1950" w:author="naseem begum" w:date="2018-05-18T09:25:00Z">
              <w:r w:rsidRPr="003300C6" w:rsidDel="00934028">
                <w:rPr>
                  <w:sz w:val="18"/>
                </w:rPr>
                <w:delText>R</w:delText>
              </w:r>
            </w:del>
          </w:p>
        </w:tc>
      </w:tr>
      <w:tr w:rsidR="00EC0462" w:rsidDel="00934028" w14:paraId="0FB1809F" w14:textId="4147857F" w:rsidTr="003300C6">
        <w:trPr>
          <w:cnfStyle w:val="000000100000" w:firstRow="0" w:lastRow="0" w:firstColumn="0" w:lastColumn="0" w:oddVBand="0" w:evenVBand="0" w:oddHBand="1" w:evenHBand="0" w:firstRowFirstColumn="0" w:firstRowLastColumn="0" w:lastRowFirstColumn="0" w:lastRowLastColumn="0"/>
          <w:del w:id="1951"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1E496236" w14:textId="1AC3BDF8" w:rsidR="00EC0462" w:rsidRPr="003300C6" w:rsidDel="00934028" w:rsidRDefault="00EC0462" w:rsidP="00EC0462">
            <w:pPr>
              <w:spacing w:before="60"/>
              <w:rPr>
                <w:del w:id="1952" w:author="naseem begum" w:date="2018-05-18T09:25:00Z"/>
                <w:sz w:val="18"/>
              </w:rPr>
            </w:pPr>
            <w:del w:id="1953" w:author="naseem begum" w:date="2018-05-18T09:25:00Z">
              <w:r w:rsidRPr="003300C6" w:rsidDel="00934028">
                <w:rPr>
                  <w:sz w:val="18"/>
                </w:rPr>
                <w:delText>Redactar Manual de configuración</w:delText>
              </w:r>
            </w:del>
          </w:p>
        </w:tc>
        <w:tc>
          <w:tcPr>
            <w:tcW w:w="1152" w:type="dxa"/>
          </w:tcPr>
          <w:p w14:paraId="0049870A" w14:textId="70B2EDC1"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54" w:author="naseem begum" w:date="2018-05-18T09:25:00Z"/>
                <w:sz w:val="18"/>
              </w:rPr>
            </w:pPr>
            <w:del w:id="1955" w:author="naseem begum" w:date="2018-05-18T09:25:00Z">
              <w:r w:rsidRPr="003300C6" w:rsidDel="00934028">
                <w:rPr>
                  <w:sz w:val="18"/>
                </w:rPr>
                <w:delText>I</w:delText>
              </w:r>
            </w:del>
          </w:p>
        </w:tc>
        <w:tc>
          <w:tcPr>
            <w:tcW w:w="851" w:type="dxa"/>
          </w:tcPr>
          <w:p w14:paraId="1FCE40CF" w14:textId="18E25C6B"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56" w:author="naseem begum" w:date="2018-05-18T09:25:00Z"/>
                <w:sz w:val="18"/>
              </w:rPr>
            </w:pPr>
            <w:del w:id="1957" w:author="naseem begum" w:date="2018-05-18T09:25:00Z">
              <w:r w:rsidRPr="003300C6" w:rsidDel="00934028">
                <w:rPr>
                  <w:sz w:val="18"/>
                </w:rPr>
                <w:delText>-</w:delText>
              </w:r>
            </w:del>
          </w:p>
        </w:tc>
        <w:tc>
          <w:tcPr>
            <w:tcW w:w="1276" w:type="dxa"/>
          </w:tcPr>
          <w:p w14:paraId="46990530" w14:textId="07D02533"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58" w:author="naseem begum" w:date="2018-05-18T09:25:00Z"/>
                <w:sz w:val="18"/>
              </w:rPr>
            </w:pPr>
            <w:del w:id="1959" w:author="naseem begum" w:date="2018-05-18T09:25:00Z">
              <w:r w:rsidRPr="003300C6" w:rsidDel="00934028">
                <w:rPr>
                  <w:sz w:val="18"/>
                </w:rPr>
                <w:delText>R</w:delText>
              </w:r>
            </w:del>
          </w:p>
        </w:tc>
        <w:tc>
          <w:tcPr>
            <w:tcW w:w="850" w:type="dxa"/>
          </w:tcPr>
          <w:p w14:paraId="7768EF4E" w14:textId="61BA4074"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60" w:author="naseem begum" w:date="2018-05-18T09:25:00Z"/>
                <w:sz w:val="18"/>
              </w:rPr>
            </w:pPr>
            <w:del w:id="1961" w:author="naseem begum" w:date="2018-05-18T09:25:00Z">
              <w:r w:rsidRPr="003300C6" w:rsidDel="00934028">
                <w:rPr>
                  <w:sz w:val="18"/>
                </w:rPr>
                <w:delText>-</w:delText>
              </w:r>
            </w:del>
          </w:p>
        </w:tc>
      </w:tr>
      <w:tr w:rsidR="00EC0462" w:rsidDel="00934028" w14:paraId="2ACB64C8" w14:textId="6990F9A8" w:rsidTr="003300C6">
        <w:trPr>
          <w:del w:id="1962"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54E3BCD5" w14:textId="79B0BC0F" w:rsidR="00EC0462" w:rsidRPr="003300C6" w:rsidDel="00934028" w:rsidRDefault="00EC0462" w:rsidP="00EC0462">
            <w:pPr>
              <w:spacing w:before="60"/>
              <w:rPr>
                <w:del w:id="1963" w:author="naseem begum" w:date="2018-05-18T09:25:00Z"/>
                <w:sz w:val="18"/>
              </w:rPr>
            </w:pPr>
            <w:del w:id="1964" w:author="naseem begum" w:date="2018-05-18T09:25:00Z">
              <w:r w:rsidRPr="003300C6" w:rsidDel="00934028">
                <w:rPr>
                  <w:sz w:val="18"/>
                </w:rPr>
                <w:delText>Redactar la Memoria Final</w:delText>
              </w:r>
            </w:del>
          </w:p>
        </w:tc>
        <w:tc>
          <w:tcPr>
            <w:tcW w:w="1152" w:type="dxa"/>
          </w:tcPr>
          <w:p w14:paraId="3FD02BE5" w14:textId="7D3D5B8D"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65" w:author="naseem begum" w:date="2018-05-18T09:25:00Z"/>
                <w:sz w:val="18"/>
              </w:rPr>
            </w:pPr>
            <w:del w:id="1966" w:author="naseem begum" w:date="2018-05-18T09:25:00Z">
              <w:r w:rsidRPr="003300C6" w:rsidDel="00934028">
                <w:rPr>
                  <w:sz w:val="18"/>
                </w:rPr>
                <w:delText>R</w:delText>
              </w:r>
            </w:del>
          </w:p>
        </w:tc>
        <w:tc>
          <w:tcPr>
            <w:tcW w:w="851" w:type="dxa"/>
          </w:tcPr>
          <w:p w14:paraId="3030B4FA" w14:textId="0B82D16B"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67" w:author="naseem begum" w:date="2018-05-18T09:25:00Z"/>
                <w:sz w:val="18"/>
              </w:rPr>
            </w:pPr>
            <w:del w:id="1968" w:author="naseem begum" w:date="2018-05-18T09:25:00Z">
              <w:r w:rsidRPr="003300C6" w:rsidDel="00934028">
                <w:rPr>
                  <w:sz w:val="18"/>
                </w:rPr>
                <w:delText>-</w:delText>
              </w:r>
            </w:del>
          </w:p>
        </w:tc>
        <w:tc>
          <w:tcPr>
            <w:tcW w:w="1276" w:type="dxa"/>
          </w:tcPr>
          <w:p w14:paraId="579BAAEB" w14:textId="452230C1"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69" w:author="naseem begum" w:date="2018-05-18T09:25:00Z"/>
                <w:sz w:val="18"/>
              </w:rPr>
            </w:pPr>
            <w:del w:id="1970" w:author="naseem begum" w:date="2018-05-18T09:25:00Z">
              <w:r w:rsidRPr="003300C6" w:rsidDel="00934028">
                <w:rPr>
                  <w:sz w:val="18"/>
                </w:rPr>
                <w:delText>-</w:delText>
              </w:r>
            </w:del>
          </w:p>
        </w:tc>
        <w:tc>
          <w:tcPr>
            <w:tcW w:w="850" w:type="dxa"/>
          </w:tcPr>
          <w:p w14:paraId="09F8D9E2" w14:textId="027BFC76" w:rsidR="00EC0462" w:rsidRPr="003300C6" w:rsidDel="00934028" w:rsidRDefault="00700732" w:rsidP="00EC0462">
            <w:pPr>
              <w:spacing w:before="60"/>
              <w:jc w:val="center"/>
              <w:cnfStyle w:val="000000000000" w:firstRow="0" w:lastRow="0" w:firstColumn="0" w:lastColumn="0" w:oddVBand="0" w:evenVBand="0" w:oddHBand="0" w:evenHBand="0" w:firstRowFirstColumn="0" w:firstRowLastColumn="0" w:lastRowFirstColumn="0" w:lastRowLastColumn="0"/>
              <w:rPr>
                <w:del w:id="1971" w:author="naseem begum" w:date="2018-05-18T09:25:00Z"/>
                <w:sz w:val="18"/>
              </w:rPr>
            </w:pPr>
            <w:del w:id="1972" w:author="naseem begum" w:date="2018-05-18T09:25:00Z">
              <w:r w:rsidRPr="003300C6" w:rsidDel="00934028">
                <w:rPr>
                  <w:sz w:val="18"/>
                </w:rPr>
                <w:delText>-</w:delText>
              </w:r>
            </w:del>
          </w:p>
        </w:tc>
      </w:tr>
      <w:tr w:rsidR="00EC0462" w:rsidDel="00934028" w14:paraId="39F0F8C0" w14:textId="53407D49" w:rsidTr="003300C6">
        <w:trPr>
          <w:cnfStyle w:val="000000100000" w:firstRow="0" w:lastRow="0" w:firstColumn="0" w:lastColumn="0" w:oddVBand="0" w:evenVBand="0" w:oddHBand="1" w:evenHBand="0" w:firstRowFirstColumn="0" w:firstRowLastColumn="0" w:lastRowFirstColumn="0" w:lastRowLastColumn="0"/>
          <w:del w:id="1973" w:author="naseem begum" w:date="2018-05-18T09:25:00Z"/>
        </w:trPr>
        <w:tc>
          <w:tcPr>
            <w:cnfStyle w:val="001000000000" w:firstRow="0" w:lastRow="0" w:firstColumn="1" w:lastColumn="0" w:oddVBand="0" w:evenVBand="0" w:oddHBand="0" w:evenHBand="0" w:firstRowFirstColumn="0" w:firstRowLastColumn="0" w:lastRowFirstColumn="0" w:lastRowLastColumn="0"/>
            <w:tcW w:w="3384" w:type="dxa"/>
          </w:tcPr>
          <w:p w14:paraId="7AE88EBE" w14:textId="79C6841D" w:rsidR="00EC0462" w:rsidRPr="003300C6" w:rsidDel="00934028" w:rsidRDefault="00EC0462" w:rsidP="00EC0462">
            <w:pPr>
              <w:spacing w:before="60"/>
              <w:rPr>
                <w:del w:id="1974" w:author="naseem begum" w:date="2018-05-18T09:25:00Z"/>
                <w:sz w:val="18"/>
              </w:rPr>
            </w:pPr>
            <w:del w:id="1975" w:author="naseem begum" w:date="2018-05-18T09:25:00Z">
              <w:r w:rsidRPr="003300C6" w:rsidDel="00934028">
                <w:rPr>
                  <w:sz w:val="18"/>
                </w:rPr>
                <w:delText>Preparar la Defensa</w:delText>
              </w:r>
            </w:del>
          </w:p>
        </w:tc>
        <w:tc>
          <w:tcPr>
            <w:tcW w:w="1152" w:type="dxa"/>
          </w:tcPr>
          <w:p w14:paraId="46B91359" w14:textId="28346A4F"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76" w:author="naseem begum" w:date="2018-05-18T09:25:00Z"/>
                <w:sz w:val="18"/>
              </w:rPr>
            </w:pPr>
            <w:del w:id="1977" w:author="naseem begum" w:date="2018-05-18T09:25:00Z">
              <w:r w:rsidRPr="003300C6" w:rsidDel="00934028">
                <w:rPr>
                  <w:sz w:val="18"/>
                </w:rPr>
                <w:delText>R</w:delText>
              </w:r>
            </w:del>
          </w:p>
        </w:tc>
        <w:tc>
          <w:tcPr>
            <w:tcW w:w="851" w:type="dxa"/>
          </w:tcPr>
          <w:p w14:paraId="45280EC7" w14:textId="767D4B7C"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78" w:author="naseem begum" w:date="2018-05-18T09:25:00Z"/>
                <w:sz w:val="18"/>
              </w:rPr>
            </w:pPr>
            <w:del w:id="1979" w:author="naseem begum" w:date="2018-05-18T09:25:00Z">
              <w:r w:rsidRPr="003300C6" w:rsidDel="00934028">
                <w:rPr>
                  <w:sz w:val="18"/>
                </w:rPr>
                <w:delText>-</w:delText>
              </w:r>
            </w:del>
          </w:p>
        </w:tc>
        <w:tc>
          <w:tcPr>
            <w:tcW w:w="1276" w:type="dxa"/>
          </w:tcPr>
          <w:p w14:paraId="2CCBD324" w14:textId="1FE5D59B"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80" w:author="naseem begum" w:date="2018-05-18T09:25:00Z"/>
                <w:sz w:val="18"/>
              </w:rPr>
            </w:pPr>
            <w:del w:id="1981" w:author="naseem begum" w:date="2018-05-18T09:25:00Z">
              <w:r w:rsidRPr="003300C6" w:rsidDel="00934028">
                <w:rPr>
                  <w:sz w:val="18"/>
                </w:rPr>
                <w:delText>-</w:delText>
              </w:r>
            </w:del>
          </w:p>
        </w:tc>
        <w:tc>
          <w:tcPr>
            <w:tcW w:w="850" w:type="dxa"/>
          </w:tcPr>
          <w:p w14:paraId="226FE6AB" w14:textId="76486B12" w:rsidR="00EC0462" w:rsidRPr="003300C6" w:rsidDel="00934028" w:rsidRDefault="00700732" w:rsidP="00EC0462">
            <w:pPr>
              <w:spacing w:before="60"/>
              <w:jc w:val="center"/>
              <w:cnfStyle w:val="000000100000" w:firstRow="0" w:lastRow="0" w:firstColumn="0" w:lastColumn="0" w:oddVBand="0" w:evenVBand="0" w:oddHBand="1" w:evenHBand="0" w:firstRowFirstColumn="0" w:firstRowLastColumn="0" w:lastRowFirstColumn="0" w:lastRowLastColumn="0"/>
              <w:rPr>
                <w:del w:id="1982" w:author="naseem begum" w:date="2018-05-18T09:25:00Z"/>
                <w:sz w:val="18"/>
              </w:rPr>
            </w:pPr>
            <w:del w:id="1983" w:author="naseem begum" w:date="2018-05-18T09:25:00Z">
              <w:r w:rsidRPr="003300C6" w:rsidDel="00934028">
                <w:rPr>
                  <w:sz w:val="18"/>
                </w:rPr>
                <w:delText>-</w:delText>
              </w:r>
            </w:del>
          </w:p>
        </w:tc>
      </w:tr>
      <w:tr w:rsidR="00EC0462" w:rsidDel="00934028" w14:paraId="7EF301E8" w14:textId="38D114A5" w:rsidTr="003300C6">
        <w:trPr>
          <w:del w:id="1984" w:author="naseem begum" w:date="2018-05-18T09:25:00Z"/>
        </w:trPr>
        <w:tc>
          <w:tcPr>
            <w:cnfStyle w:val="001000000000" w:firstRow="0" w:lastRow="0" w:firstColumn="1" w:lastColumn="0" w:oddVBand="0" w:evenVBand="0" w:oddHBand="0" w:evenHBand="0" w:firstRowFirstColumn="0" w:firstRowLastColumn="0" w:lastRowFirstColumn="0" w:lastRowLastColumn="0"/>
            <w:tcW w:w="7513" w:type="dxa"/>
            <w:gridSpan w:val="5"/>
          </w:tcPr>
          <w:p w14:paraId="68F44B20" w14:textId="6C133B26" w:rsidR="00EC0462" w:rsidRPr="003300C6" w:rsidDel="00934028" w:rsidRDefault="00EC0462" w:rsidP="00EC0462">
            <w:pPr>
              <w:keepNext/>
              <w:jc w:val="center"/>
              <w:rPr>
                <w:del w:id="1985" w:author="naseem begum" w:date="2018-05-18T09:25:00Z"/>
                <w:sz w:val="18"/>
              </w:rPr>
            </w:pPr>
            <w:del w:id="1986" w:author="naseem begum" w:date="2018-05-18T09:25:00Z">
              <w:r w:rsidRPr="003300C6" w:rsidDel="00934028">
                <w:rPr>
                  <w:sz w:val="18"/>
                </w:rPr>
                <w:delText>R (Responsable) – A (Subordinado-responsable) – C (Consultado) – I (Informado)</w:delText>
              </w:r>
            </w:del>
          </w:p>
        </w:tc>
      </w:tr>
    </w:tbl>
    <w:p w14:paraId="230AD3C7" w14:textId="3DFC4B42" w:rsidR="009A0A01" w:rsidRPr="009A0A01" w:rsidDel="00934028" w:rsidRDefault="009A0A01" w:rsidP="009A0A01">
      <w:pPr>
        <w:pStyle w:val="Descripcin"/>
        <w:jc w:val="center"/>
        <w:rPr>
          <w:del w:id="1987" w:author="naseem begum" w:date="2018-05-18T09:25:00Z"/>
        </w:rPr>
      </w:pPr>
      <w:bookmarkStart w:id="1988" w:name="_Ref510545384"/>
      <w:del w:id="1989" w:author="naseem begum" w:date="2018-05-18T09:25:00Z">
        <w:r w:rsidDel="00934028">
          <w:delText xml:space="preserve">Tabla </w:delText>
        </w:r>
        <w:r w:rsidR="00CF7A7F" w:rsidDel="00934028">
          <w:fldChar w:fldCharType="begin"/>
        </w:r>
        <w:r w:rsidR="00CF7A7F" w:rsidDel="00934028">
          <w:delInstrText xml:space="preserve"> SEQ Tabla \* ARABIC </w:delInstrText>
        </w:r>
        <w:r w:rsidR="00CF7A7F" w:rsidDel="00934028">
          <w:fldChar w:fldCharType="separate"/>
        </w:r>
        <w:r w:rsidR="000A0B83" w:rsidDel="00934028">
          <w:rPr>
            <w:noProof/>
          </w:rPr>
          <w:delText>2</w:delText>
        </w:r>
        <w:r w:rsidR="00CF7A7F" w:rsidDel="00934028">
          <w:rPr>
            <w:noProof/>
          </w:rPr>
          <w:fldChar w:fldCharType="end"/>
        </w:r>
        <w:r w:rsidDel="00934028">
          <w:delText>: Matriz de Responsabilidades de Roles</w:delText>
        </w:r>
        <w:bookmarkEnd w:id="1988"/>
      </w:del>
    </w:p>
    <w:p w14:paraId="249201A6" w14:textId="0BDCDB40" w:rsidR="001704EC" w:rsidDel="00934028" w:rsidRDefault="001704EC">
      <w:pPr>
        <w:spacing w:after="160"/>
        <w:rPr>
          <w:del w:id="1990" w:author="naseem begum" w:date="2018-05-18T09:25:00Z"/>
          <w:rFonts w:asciiTheme="majorHAnsi" w:eastAsiaTheme="majorEastAsia" w:hAnsiTheme="majorHAnsi" w:cstheme="majorBidi"/>
          <w:color w:val="2E74B5" w:themeColor="accent1" w:themeShade="BF"/>
          <w:sz w:val="32"/>
          <w:szCs w:val="32"/>
        </w:rPr>
      </w:pPr>
      <w:bookmarkStart w:id="1991" w:name="_Toc508631853"/>
      <w:del w:id="1992" w:author="naseem begum" w:date="2018-05-18T09:25:00Z">
        <w:r w:rsidDel="00934028">
          <w:br w:type="page"/>
        </w:r>
      </w:del>
    </w:p>
    <w:p w14:paraId="55060367" w14:textId="5E541552" w:rsidR="00711387" w:rsidDel="00CF7A7F" w:rsidRDefault="00711387" w:rsidP="00711387">
      <w:pPr>
        <w:pStyle w:val="Ttulo1"/>
        <w:numPr>
          <w:ilvl w:val="0"/>
          <w:numId w:val="2"/>
        </w:numPr>
        <w:rPr>
          <w:del w:id="1993" w:author="naseem begum" w:date="2018-05-18T09:24:00Z"/>
        </w:rPr>
      </w:pPr>
      <w:commentRangeStart w:id="1994"/>
      <w:del w:id="1995" w:author="naseem begum" w:date="2018-05-18T09:24:00Z">
        <w:r w:rsidDel="00CF7A7F">
          <w:delText xml:space="preserve">Riesgos </w:delText>
        </w:r>
        <w:commentRangeEnd w:id="1994"/>
        <w:r w:rsidR="0013645F" w:rsidDel="00CF7A7F">
          <w:rPr>
            <w:rStyle w:val="Refdecomentario"/>
            <w:rFonts w:asciiTheme="minorHAnsi" w:eastAsiaTheme="minorHAnsi" w:hAnsiTheme="minorHAnsi" w:cstheme="minorBidi"/>
            <w:color w:val="auto"/>
          </w:rPr>
          <w:commentReference w:id="1994"/>
        </w:r>
        <w:r w:rsidDel="00CF7A7F">
          <w:delText>Identificados y Plan de Acción</w:delText>
        </w:r>
        <w:bookmarkEnd w:id="1991"/>
      </w:del>
    </w:p>
    <w:p w14:paraId="62BD65E0" w14:textId="528F18AD" w:rsidR="00711387" w:rsidDel="00CF7A7F" w:rsidRDefault="00711387" w:rsidP="00711387">
      <w:pPr>
        <w:jc w:val="both"/>
        <w:rPr>
          <w:del w:id="1996" w:author="naseem begum" w:date="2018-05-18T09:24:00Z"/>
        </w:rPr>
      </w:pPr>
      <w:del w:id="1997" w:author="naseem begum" w:date="2018-05-18T09:24:00Z">
        <w:r w:rsidDel="00CF7A7F">
          <w:delText>Debido al uso de metodología ágil utilizada en el TFG, durante el proyecto se podrán ir adaptando dinámicamente la planificación inicial en caso de que surja algún problema.</w:delText>
        </w:r>
      </w:del>
    </w:p>
    <w:p w14:paraId="62DB2E90" w14:textId="3E350EF0" w:rsidR="00003C67" w:rsidDel="00CF7A7F" w:rsidRDefault="00711387" w:rsidP="00711387">
      <w:pPr>
        <w:jc w:val="both"/>
        <w:rPr>
          <w:del w:id="1998" w:author="naseem begum" w:date="2018-05-18T09:24:00Z"/>
        </w:rPr>
      </w:pPr>
      <w:del w:id="1999" w:author="naseem begum" w:date="2018-05-18T09:24:00Z">
        <w:r w:rsidDel="00CF7A7F">
          <w:delText>Las reuniones quincenales con las tutoras del proyecto permitirán que haya tiempo suficiente para detectar posibles desviaciones de la planificación original y corregirlas. Además, varias tareas se pueden realizar en paralelo con lo cual permite dividir el tiempo total entre ellas según la prioridad que tenga esa tarea, ya que hay varios entregables sobre la planificación del proyecto, entonces se le dará prioridad a la gestión de proyecto sobre las implementaciones y una vez que este completado el entregable se procederá a seguir con la implementación del código.</w:delText>
        </w:r>
      </w:del>
    </w:p>
    <w:p w14:paraId="2A3F0AD4" w14:textId="5F78A0CB" w:rsidR="00003C67" w:rsidDel="00CF7A7F" w:rsidRDefault="00711387" w:rsidP="00711387">
      <w:pPr>
        <w:jc w:val="both"/>
        <w:rPr>
          <w:del w:id="2000" w:author="naseem begum" w:date="2018-05-18T09:24:00Z"/>
        </w:rPr>
      </w:pPr>
      <w:del w:id="2001" w:author="naseem begum" w:date="2018-05-18T09:24:00Z">
        <w:r w:rsidDel="00CF7A7F">
          <w:delText xml:space="preserve">En conclusión, por todo lo mencionado anteriormente, con una dedición estimada de 30 horas semanales y un total de </w:delText>
        </w:r>
        <w:r w:rsidRPr="004C2969" w:rsidDel="00CF7A7F">
          <w:delText xml:space="preserve">575 </w:delText>
        </w:r>
        <w:r w:rsidDel="00CF7A7F">
          <w:delText>horas, la planifi</w:delText>
        </w:r>
        <w:r w:rsidR="006D1473" w:rsidDel="00CF7A7F">
          <w:delText>ca</w:delText>
        </w:r>
        <w:r w:rsidR="00003C67" w:rsidDel="00CF7A7F">
          <w:delText>ción del proyecto es factible.</w:delText>
        </w:r>
      </w:del>
    </w:p>
    <w:p w14:paraId="39098B42" w14:textId="1BA0E73B" w:rsidR="00711387" w:rsidDel="00CF7A7F" w:rsidRDefault="00711387" w:rsidP="00711387">
      <w:pPr>
        <w:rPr>
          <w:del w:id="2002" w:author="naseem begum" w:date="2018-05-18T09:24:00Z"/>
        </w:rPr>
      </w:pPr>
      <w:del w:id="2003" w:author="naseem begum" w:date="2018-05-18T09:24:00Z">
        <w:r w:rsidDel="00CF7A7F">
          <w:delText>A continuación, se mencionan posibles obstáculos detectados al inicio del proyecto:</w:delText>
        </w:r>
      </w:del>
    </w:p>
    <w:tbl>
      <w:tblPr>
        <w:tblStyle w:val="Tabladecuadrcula4-nfasis31"/>
        <w:tblW w:w="0" w:type="auto"/>
        <w:tblInd w:w="675" w:type="dxa"/>
        <w:tblLook w:val="0420" w:firstRow="1" w:lastRow="0" w:firstColumn="0" w:lastColumn="0" w:noHBand="0" w:noVBand="1"/>
      </w:tblPr>
      <w:tblGrid>
        <w:gridCol w:w="1490"/>
        <w:gridCol w:w="702"/>
        <w:gridCol w:w="857"/>
        <w:gridCol w:w="1134"/>
        <w:gridCol w:w="3119"/>
      </w:tblGrid>
      <w:tr w:rsidR="00711387" w:rsidDel="00CF7A7F" w14:paraId="6FE97F5D" w14:textId="76D476BC" w:rsidTr="003300C6">
        <w:trPr>
          <w:cnfStyle w:val="100000000000" w:firstRow="1" w:lastRow="0" w:firstColumn="0" w:lastColumn="0" w:oddVBand="0" w:evenVBand="0" w:oddHBand="0" w:evenHBand="0" w:firstRowFirstColumn="0" w:firstRowLastColumn="0" w:lastRowFirstColumn="0" w:lastRowLastColumn="0"/>
          <w:del w:id="2004" w:author="naseem begum" w:date="2018-05-18T09:24:00Z"/>
        </w:trPr>
        <w:tc>
          <w:tcPr>
            <w:tcW w:w="1418" w:type="dxa"/>
          </w:tcPr>
          <w:p w14:paraId="3E302417" w14:textId="7BF45F91" w:rsidR="00711387" w:rsidRPr="003300C6" w:rsidDel="00CF7A7F" w:rsidRDefault="00711387" w:rsidP="00206941">
            <w:pPr>
              <w:jc w:val="center"/>
              <w:rPr>
                <w:del w:id="2005" w:author="naseem begum" w:date="2018-05-18T09:24:00Z"/>
                <w:sz w:val="18"/>
              </w:rPr>
            </w:pPr>
            <w:del w:id="2006" w:author="naseem begum" w:date="2018-05-18T09:24:00Z">
              <w:r w:rsidRPr="003300C6" w:rsidDel="00CF7A7F">
                <w:rPr>
                  <w:sz w:val="18"/>
                </w:rPr>
                <w:delText>Riesgo</w:delText>
              </w:r>
            </w:del>
          </w:p>
        </w:tc>
        <w:tc>
          <w:tcPr>
            <w:tcW w:w="702" w:type="dxa"/>
          </w:tcPr>
          <w:p w14:paraId="57E55A46" w14:textId="3E079FDD" w:rsidR="00711387" w:rsidRPr="003300C6" w:rsidDel="00CF7A7F" w:rsidRDefault="00711387" w:rsidP="00206941">
            <w:pPr>
              <w:jc w:val="center"/>
              <w:rPr>
                <w:del w:id="2007" w:author="naseem begum" w:date="2018-05-18T09:24:00Z"/>
                <w:sz w:val="18"/>
              </w:rPr>
            </w:pPr>
            <w:del w:id="2008" w:author="naseem begum" w:date="2018-05-18T09:24:00Z">
              <w:r w:rsidRPr="003300C6" w:rsidDel="00CF7A7F">
                <w:rPr>
                  <w:sz w:val="18"/>
                </w:rPr>
                <w:delText>Prob.</w:delText>
              </w:r>
            </w:del>
          </w:p>
        </w:tc>
        <w:tc>
          <w:tcPr>
            <w:tcW w:w="857" w:type="dxa"/>
          </w:tcPr>
          <w:p w14:paraId="14C51A0E" w14:textId="413BC015" w:rsidR="00711387" w:rsidRPr="003300C6" w:rsidDel="00CF7A7F" w:rsidRDefault="00711387" w:rsidP="00206941">
            <w:pPr>
              <w:jc w:val="center"/>
              <w:rPr>
                <w:del w:id="2009" w:author="naseem begum" w:date="2018-05-18T09:24:00Z"/>
                <w:sz w:val="18"/>
              </w:rPr>
            </w:pPr>
            <w:del w:id="2010" w:author="naseem begum" w:date="2018-05-18T09:24:00Z">
              <w:r w:rsidRPr="003300C6" w:rsidDel="00CF7A7F">
                <w:rPr>
                  <w:sz w:val="18"/>
                </w:rPr>
                <w:delText>Impacto</w:delText>
              </w:r>
            </w:del>
          </w:p>
        </w:tc>
        <w:tc>
          <w:tcPr>
            <w:tcW w:w="1134" w:type="dxa"/>
          </w:tcPr>
          <w:p w14:paraId="688550C4" w14:textId="66E1F433" w:rsidR="00711387" w:rsidRPr="003300C6" w:rsidDel="00CF7A7F" w:rsidRDefault="00711387" w:rsidP="00206941">
            <w:pPr>
              <w:jc w:val="center"/>
              <w:rPr>
                <w:del w:id="2011" w:author="naseem begum" w:date="2018-05-18T09:24:00Z"/>
                <w:sz w:val="18"/>
              </w:rPr>
            </w:pPr>
            <w:del w:id="2012" w:author="naseem begum" w:date="2018-05-18T09:24:00Z">
              <w:r w:rsidRPr="003300C6" w:rsidDel="00CF7A7F">
                <w:rPr>
                  <w:sz w:val="18"/>
                </w:rPr>
                <w:delText>Exposición</w:delText>
              </w:r>
            </w:del>
          </w:p>
        </w:tc>
        <w:tc>
          <w:tcPr>
            <w:tcW w:w="3119" w:type="dxa"/>
          </w:tcPr>
          <w:p w14:paraId="5D786C8F" w14:textId="24B2B4F2" w:rsidR="00711387" w:rsidRPr="003300C6" w:rsidDel="00CF7A7F" w:rsidRDefault="00711387" w:rsidP="00206941">
            <w:pPr>
              <w:jc w:val="center"/>
              <w:rPr>
                <w:del w:id="2013" w:author="naseem begum" w:date="2018-05-18T09:24:00Z"/>
                <w:sz w:val="18"/>
              </w:rPr>
            </w:pPr>
            <w:del w:id="2014" w:author="naseem begum" w:date="2018-05-18T09:24:00Z">
              <w:r w:rsidRPr="003300C6" w:rsidDel="00CF7A7F">
                <w:rPr>
                  <w:sz w:val="18"/>
                </w:rPr>
                <w:delText>Plan de contingencia</w:delText>
              </w:r>
            </w:del>
          </w:p>
        </w:tc>
      </w:tr>
      <w:tr w:rsidR="00711387" w:rsidDel="00CF7A7F" w14:paraId="5F124F52" w14:textId="72818D34" w:rsidTr="003300C6">
        <w:trPr>
          <w:cnfStyle w:val="000000100000" w:firstRow="0" w:lastRow="0" w:firstColumn="0" w:lastColumn="0" w:oddVBand="0" w:evenVBand="0" w:oddHBand="1" w:evenHBand="0" w:firstRowFirstColumn="0" w:firstRowLastColumn="0" w:lastRowFirstColumn="0" w:lastRowLastColumn="0"/>
          <w:del w:id="2015" w:author="naseem begum" w:date="2018-05-18T09:24:00Z"/>
        </w:trPr>
        <w:tc>
          <w:tcPr>
            <w:tcW w:w="1418" w:type="dxa"/>
          </w:tcPr>
          <w:p w14:paraId="6BC815AF" w14:textId="480A1C8E" w:rsidR="00711387" w:rsidRPr="003300C6" w:rsidDel="00CF7A7F" w:rsidRDefault="00711387" w:rsidP="00206941">
            <w:pPr>
              <w:jc w:val="both"/>
              <w:rPr>
                <w:del w:id="2016" w:author="naseem begum" w:date="2018-05-18T09:24:00Z"/>
                <w:sz w:val="18"/>
              </w:rPr>
            </w:pPr>
            <w:del w:id="2017" w:author="naseem begum" w:date="2018-05-18T09:24:00Z">
              <w:r w:rsidRPr="003300C6" w:rsidDel="00CF7A7F">
                <w:rPr>
                  <w:sz w:val="18"/>
                </w:rPr>
                <w:delText>Mala planificación</w:delText>
              </w:r>
            </w:del>
          </w:p>
        </w:tc>
        <w:tc>
          <w:tcPr>
            <w:tcW w:w="702" w:type="dxa"/>
          </w:tcPr>
          <w:p w14:paraId="75F4C100" w14:textId="7491A2E9" w:rsidR="00711387" w:rsidRPr="003300C6" w:rsidDel="00CF7A7F" w:rsidRDefault="00711387" w:rsidP="00206941">
            <w:pPr>
              <w:jc w:val="center"/>
              <w:rPr>
                <w:del w:id="2018" w:author="naseem begum" w:date="2018-05-18T09:24:00Z"/>
                <w:sz w:val="18"/>
              </w:rPr>
            </w:pPr>
            <w:del w:id="2019" w:author="naseem begum" w:date="2018-05-18T09:24:00Z">
              <w:r w:rsidRPr="003300C6" w:rsidDel="00CF7A7F">
                <w:rPr>
                  <w:sz w:val="18"/>
                </w:rPr>
                <w:delText>Media</w:delText>
              </w:r>
            </w:del>
          </w:p>
        </w:tc>
        <w:tc>
          <w:tcPr>
            <w:tcW w:w="857" w:type="dxa"/>
          </w:tcPr>
          <w:p w14:paraId="499D0287" w14:textId="7EFC04C1" w:rsidR="00711387" w:rsidRPr="003300C6" w:rsidDel="00CF7A7F" w:rsidRDefault="00711387" w:rsidP="00206941">
            <w:pPr>
              <w:jc w:val="center"/>
              <w:rPr>
                <w:del w:id="2020" w:author="naseem begum" w:date="2018-05-18T09:24:00Z"/>
                <w:sz w:val="18"/>
              </w:rPr>
            </w:pPr>
            <w:del w:id="2021" w:author="naseem begum" w:date="2018-05-18T09:24:00Z">
              <w:r w:rsidRPr="003300C6" w:rsidDel="00CF7A7F">
                <w:rPr>
                  <w:sz w:val="18"/>
                </w:rPr>
                <w:delText>Bajo</w:delText>
              </w:r>
            </w:del>
          </w:p>
        </w:tc>
        <w:tc>
          <w:tcPr>
            <w:tcW w:w="1134" w:type="dxa"/>
          </w:tcPr>
          <w:p w14:paraId="2776D3AE" w14:textId="700102D3" w:rsidR="00711387" w:rsidRPr="003300C6" w:rsidDel="00CF7A7F" w:rsidRDefault="00711387" w:rsidP="00206941">
            <w:pPr>
              <w:jc w:val="center"/>
              <w:rPr>
                <w:del w:id="2022" w:author="naseem begum" w:date="2018-05-18T09:24:00Z"/>
                <w:sz w:val="18"/>
              </w:rPr>
            </w:pPr>
            <w:del w:id="2023" w:author="naseem begum" w:date="2018-05-18T09:24:00Z">
              <w:r w:rsidRPr="003300C6" w:rsidDel="00CF7A7F">
                <w:rPr>
                  <w:sz w:val="18"/>
                </w:rPr>
                <w:delText>Baja</w:delText>
              </w:r>
            </w:del>
          </w:p>
        </w:tc>
        <w:tc>
          <w:tcPr>
            <w:tcW w:w="3119" w:type="dxa"/>
          </w:tcPr>
          <w:p w14:paraId="14A37D80" w14:textId="1F28924E" w:rsidR="00711387" w:rsidRPr="003300C6" w:rsidDel="00CF7A7F" w:rsidRDefault="00711387" w:rsidP="00206941">
            <w:pPr>
              <w:jc w:val="both"/>
              <w:rPr>
                <w:del w:id="2024" w:author="naseem begum" w:date="2018-05-18T09:24:00Z"/>
                <w:sz w:val="18"/>
              </w:rPr>
            </w:pPr>
            <w:del w:id="2025" w:author="naseem begum" w:date="2018-05-18T09:24:00Z">
              <w:r w:rsidRPr="003300C6" w:rsidDel="00CF7A7F">
                <w:rPr>
                  <w:sz w:val="18"/>
                </w:rPr>
                <w:delText>En las reuniones quincenales se revisará la planificación que se está llevando acabo y se harán los ajustes necesarios.</w:delText>
              </w:r>
            </w:del>
          </w:p>
        </w:tc>
      </w:tr>
      <w:tr w:rsidR="00711387" w:rsidDel="00CF7A7F" w14:paraId="601D039E" w14:textId="05F6ACA0" w:rsidTr="003300C6">
        <w:trPr>
          <w:del w:id="2026" w:author="naseem begum" w:date="2018-05-18T09:24:00Z"/>
        </w:trPr>
        <w:tc>
          <w:tcPr>
            <w:tcW w:w="1418" w:type="dxa"/>
          </w:tcPr>
          <w:p w14:paraId="5C79E2FD" w14:textId="46F5A573" w:rsidR="00711387" w:rsidRPr="003300C6" w:rsidDel="00CF7A7F" w:rsidRDefault="00711387" w:rsidP="00206941">
            <w:pPr>
              <w:jc w:val="both"/>
              <w:rPr>
                <w:del w:id="2027" w:author="naseem begum" w:date="2018-05-18T09:24:00Z"/>
                <w:sz w:val="18"/>
              </w:rPr>
            </w:pPr>
            <w:del w:id="2028" w:author="naseem begum" w:date="2018-05-18T09:24:00Z">
              <w:r w:rsidRPr="003300C6" w:rsidDel="00CF7A7F">
                <w:rPr>
                  <w:sz w:val="18"/>
                </w:rPr>
                <w:delText>Desconocimiento de las librerías y herramientas de desarrollo</w:delText>
              </w:r>
            </w:del>
          </w:p>
        </w:tc>
        <w:tc>
          <w:tcPr>
            <w:tcW w:w="702" w:type="dxa"/>
          </w:tcPr>
          <w:p w14:paraId="4B05FAD2" w14:textId="18B76EE2" w:rsidR="00711387" w:rsidRPr="003300C6" w:rsidDel="00CF7A7F" w:rsidRDefault="00711387" w:rsidP="00206941">
            <w:pPr>
              <w:jc w:val="center"/>
              <w:rPr>
                <w:del w:id="2029" w:author="naseem begum" w:date="2018-05-18T09:24:00Z"/>
                <w:sz w:val="18"/>
              </w:rPr>
            </w:pPr>
            <w:del w:id="2030" w:author="naseem begum" w:date="2018-05-18T09:24:00Z">
              <w:r w:rsidRPr="003300C6" w:rsidDel="00CF7A7F">
                <w:rPr>
                  <w:sz w:val="18"/>
                </w:rPr>
                <w:delText>Baja</w:delText>
              </w:r>
            </w:del>
          </w:p>
        </w:tc>
        <w:tc>
          <w:tcPr>
            <w:tcW w:w="857" w:type="dxa"/>
          </w:tcPr>
          <w:p w14:paraId="3F742E3E" w14:textId="4DA369D9" w:rsidR="00711387" w:rsidRPr="003300C6" w:rsidDel="00CF7A7F" w:rsidRDefault="00711387" w:rsidP="00206941">
            <w:pPr>
              <w:jc w:val="center"/>
              <w:rPr>
                <w:del w:id="2031" w:author="naseem begum" w:date="2018-05-18T09:24:00Z"/>
                <w:sz w:val="18"/>
              </w:rPr>
            </w:pPr>
            <w:del w:id="2032" w:author="naseem begum" w:date="2018-05-18T09:24:00Z">
              <w:r w:rsidRPr="003300C6" w:rsidDel="00CF7A7F">
                <w:rPr>
                  <w:sz w:val="18"/>
                </w:rPr>
                <w:delText>Alto</w:delText>
              </w:r>
            </w:del>
          </w:p>
        </w:tc>
        <w:tc>
          <w:tcPr>
            <w:tcW w:w="1134" w:type="dxa"/>
          </w:tcPr>
          <w:p w14:paraId="671EE633" w14:textId="26EF7497" w:rsidR="00711387" w:rsidRPr="003300C6" w:rsidDel="00CF7A7F" w:rsidRDefault="00711387" w:rsidP="00206941">
            <w:pPr>
              <w:jc w:val="center"/>
              <w:rPr>
                <w:del w:id="2033" w:author="naseem begum" w:date="2018-05-18T09:24:00Z"/>
                <w:sz w:val="18"/>
              </w:rPr>
            </w:pPr>
            <w:del w:id="2034" w:author="naseem begum" w:date="2018-05-18T09:24:00Z">
              <w:r w:rsidRPr="003300C6" w:rsidDel="00CF7A7F">
                <w:rPr>
                  <w:sz w:val="18"/>
                </w:rPr>
                <w:delText>Media</w:delText>
              </w:r>
            </w:del>
          </w:p>
        </w:tc>
        <w:tc>
          <w:tcPr>
            <w:tcW w:w="3119" w:type="dxa"/>
          </w:tcPr>
          <w:p w14:paraId="27721F06" w14:textId="1EED0572" w:rsidR="00711387" w:rsidRPr="003300C6" w:rsidDel="00CF7A7F" w:rsidRDefault="00711387" w:rsidP="00206941">
            <w:pPr>
              <w:jc w:val="both"/>
              <w:rPr>
                <w:del w:id="2035" w:author="naseem begum" w:date="2018-05-18T09:24:00Z"/>
                <w:sz w:val="18"/>
              </w:rPr>
            </w:pPr>
            <w:del w:id="2036" w:author="naseem begum" w:date="2018-05-18T09:24:00Z">
              <w:r w:rsidRPr="003300C6" w:rsidDel="00CF7A7F">
                <w:rPr>
                  <w:sz w:val="18"/>
                </w:rPr>
                <w:delText>Se dedicará tiempo extra al aprendizaje y se realizarán consultas a alguien que conozca cómo funcionan las librearías usadas.</w:delText>
              </w:r>
            </w:del>
          </w:p>
        </w:tc>
      </w:tr>
      <w:tr w:rsidR="00711387" w:rsidDel="00CF7A7F" w14:paraId="075B64F9" w14:textId="2E4AA864" w:rsidTr="003300C6">
        <w:trPr>
          <w:cnfStyle w:val="000000100000" w:firstRow="0" w:lastRow="0" w:firstColumn="0" w:lastColumn="0" w:oddVBand="0" w:evenVBand="0" w:oddHBand="1" w:evenHBand="0" w:firstRowFirstColumn="0" w:firstRowLastColumn="0" w:lastRowFirstColumn="0" w:lastRowLastColumn="0"/>
          <w:del w:id="2037" w:author="naseem begum" w:date="2018-05-18T09:24:00Z"/>
        </w:trPr>
        <w:tc>
          <w:tcPr>
            <w:tcW w:w="1418" w:type="dxa"/>
          </w:tcPr>
          <w:p w14:paraId="5420A774" w14:textId="5BAAAFBE" w:rsidR="00711387" w:rsidRPr="003300C6" w:rsidDel="00CF7A7F" w:rsidRDefault="00711387" w:rsidP="00206941">
            <w:pPr>
              <w:jc w:val="both"/>
              <w:rPr>
                <w:del w:id="2038" w:author="naseem begum" w:date="2018-05-18T09:24:00Z"/>
                <w:sz w:val="18"/>
              </w:rPr>
            </w:pPr>
            <w:del w:id="2039" w:author="naseem begum" w:date="2018-05-18T09:24:00Z">
              <w:r w:rsidRPr="003300C6" w:rsidDel="00CF7A7F">
                <w:rPr>
                  <w:sz w:val="18"/>
                </w:rPr>
                <w:delText>Alguna propuesta para desarrollar no salgan rentable para desarrollar</w:delText>
              </w:r>
            </w:del>
          </w:p>
        </w:tc>
        <w:tc>
          <w:tcPr>
            <w:tcW w:w="702" w:type="dxa"/>
          </w:tcPr>
          <w:p w14:paraId="03C4EBEE" w14:textId="2C8133B2" w:rsidR="00711387" w:rsidRPr="003300C6" w:rsidDel="00CF7A7F" w:rsidRDefault="00711387" w:rsidP="00206941">
            <w:pPr>
              <w:jc w:val="center"/>
              <w:rPr>
                <w:del w:id="2040" w:author="naseem begum" w:date="2018-05-18T09:24:00Z"/>
                <w:sz w:val="18"/>
              </w:rPr>
            </w:pPr>
            <w:del w:id="2041" w:author="naseem begum" w:date="2018-05-18T09:24:00Z">
              <w:r w:rsidRPr="003300C6" w:rsidDel="00CF7A7F">
                <w:rPr>
                  <w:sz w:val="18"/>
                </w:rPr>
                <w:delText>Alta</w:delText>
              </w:r>
            </w:del>
          </w:p>
        </w:tc>
        <w:tc>
          <w:tcPr>
            <w:tcW w:w="857" w:type="dxa"/>
          </w:tcPr>
          <w:p w14:paraId="349BB452" w14:textId="33F707E3" w:rsidR="00711387" w:rsidRPr="003300C6" w:rsidDel="00CF7A7F" w:rsidRDefault="00711387" w:rsidP="00206941">
            <w:pPr>
              <w:jc w:val="center"/>
              <w:rPr>
                <w:del w:id="2042" w:author="naseem begum" w:date="2018-05-18T09:24:00Z"/>
                <w:sz w:val="18"/>
              </w:rPr>
            </w:pPr>
            <w:del w:id="2043" w:author="naseem begum" w:date="2018-05-18T09:24:00Z">
              <w:r w:rsidRPr="003300C6" w:rsidDel="00CF7A7F">
                <w:rPr>
                  <w:sz w:val="18"/>
                </w:rPr>
                <w:delText>Bajo</w:delText>
              </w:r>
            </w:del>
          </w:p>
        </w:tc>
        <w:tc>
          <w:tcPr>
            <w:tcW w:w="1134" w:type="dxa"/>
          </w:tcPr>
          <w:p w14:paraId="546183BB" w14:textId="535E4799" w:rsidR="00711387" w:rsidRPr="003300C6" w:rsidDel="00CF7A7F" w:rsidRDefault="00711387" w:rsidP="00206941">
            <w:pPr>
              <w:jc w:val="center"/>
              <w:rPr>
                <w:del w:id="2044" w:author="naseem begum" w:date="2018-05-18T09:24:00Z"/>
                <w:sz w:val="18"/>
              </w:rPr>
            </w:pPr>
            <w:del w:id="2045" w:author="naseem begum" w:date="2018-05-18T09:24:00Z">
              <w:r w:rsidRPr="003300C6" w:rsidDel="00CF7A7F">
                <w:rPr>
                  <w:sz w:val="18"/>
                </w:rPr>
                <w:delText>Baja</w:delText>
              </w:r>
            </w:del>
          </w:p>
        </w:tc>
        <w:tc>
          <w:tcPr>
            <w:tcW w:w="3119" w:type="dxa"/>
          </w:tcPr>
          <w:p w14:paraId="3C0783E3" w14:textId="4F6D4707" w:rsidR="00711387" w:rsidRPr="003300C6" w:rsidDel="00CF7A7F" w:rsidRDefault="00711387" w:rsidP="00206941">
            <w:pPr>
              <w:keepNext/>
              <w:jc w:val="both"/>
              <w:rPr>
                <w:del w:id="2046" w:author="naseem begum" w:date="2018-05-18T09:24:00Z"/>
                <w:sz w:val="18"/>
              </w:rPr>
            </w:pPr>
            <w:del w:id="2047" w:author="naseem begum" w:date="2018-05-18T09:24:00Z">
              <w:r w:rsidRPr="003300C6" w:rsidDel="00CF7A7F">
                <w:rPr>
                  <w:sz w:val="18"/>
                </w:rPr>
                <w:delText>En caso de alguna de las cosas a implementar no salgan rentable cuanto a horas a dedicar con los beneficios que aportarán al proyecto se procederá a descartar la implementación</w:delText>
              </w:r>
            </w:del>
          </w:p>
        </w:tc>
      </w:tr>
    </w:tbl>
    <w:p w14:paraId="583D5F33" w14:textId="245602C7" w:rsidR="00711387" w:rsidRPr="00E50B92" w:rsidDel="00CF7A7F" w:rsidRDefault="00711387" w:rsidP="00711387">
      <w:pPr>
        <w:pStyle w:val="Descripcin"/>
        <w:jc w:val="center"/>
        <w:rPr>
          <w:del w:id="2048" w:author="naseem begum" w:date="2018-05-18T09:24:00Z"/>
        </w:rPr>
      </w:pPr>
      <w:del w:id="2049" w:author="naseem begum" w:date="2018-05-18T09:24:00Z">
        <w:r w:rsidDel="00CF7A7F">
          <w:delText xml:space="preserve">Tabla </w:delText>
        </w:r>
        <w:r w:rsidR="00CF7A7F" w:rsidDel="00CF7A7F">
          <w:fldChar w:fldCharType="begin"/>
        </w:r>
        <w:r w:rsidR="00CF7A7F" w:rsidDel="00CF7A7F">
          <w:delInstrText xml:space="preserve"> SEQ Tabla \* ARABIC </w:delInstrText>
        </w:r>
        <w:r w:rsidR="00CF7A7F" w:rsidDel="00CF7A7F">
          <w:fldChar w:fldCharType="separate"/>
        </w:r>
        <w:r w:rsidR="000A0B83" w:rsidDel="00CF7A7F">
          <w:rPr>
            <w:noProof/>
          </w:rPr>
          <w:delText>3</w:delText>
        </w:r>
        <w:r w:rsidR="00CF7A7F" w:rsidDel="00CF7A7F">
          <w:rPr>
            <w:noProof/>
          </w:rPr>
          <w:fldChar w:fldCharType="end"/>
        </w:r>
        <w:r w:rsidDel="00CF7A7F">
          <w:delText>: Riesgos y Plan de Contingencia.</w:delText>
        </w:r>
      </w:del>
    </w:p>
    <w:p w14:paraId="457A10F4" w14:textId="12B5452B" w:rsidR="00711387" w:rsidRPr="00E50B92" w:rsidDel="00CF7A7F" w:rsidRDefault="00711387" w:rsidP="00711387">
      <w:pPr>
        <w:ind w:left="360"/>
        <w:rPr>
          <w:del w:id="2050" w:author="naseem begum" w:date="2018-05-18T09:24:00Z"/>
        </w:rPr>
      </w:pPr>
    </w:p>
    <w:p w14:paraId="0C79B24E" w14:textId="03A57BA7" w:rsidR="00003C67" w:rsidDel="00CF7A7F" w:rsidRDefault="00711387" w:rsidP="003300C6">
      <w:pPr>
        <w:jc w:val="both"/>
        <w:rPr>
          <w:del w:id="2051" w:author="naseem begum" w:date="2018-05-18T09:24:00Z"/>
        </w:rPr>
      </w:pPr>
      <w:commentRangeStart w:id="2052"/>
      <w:del w:id="2053" w:author="naseem begum" w:date="2018-05-18T09:24:00Z">
        <w:r w:rsidDel="00CF7A7F">
          <w:delText>Debido al tercer riesgo, se descartó la migración de los tests realizados en Postman a Java Assured Rest testing. La acción de descartar se ha tomado ya que las horas dedicadas a instalar la librearía, configurar para que funcionara con todas librearías instaladas, aprender a utilizarlos y generar algunos de los muchos tests y realizado han tomado más de 35 horas donde no debería de haber tomado más de 20 horas y se decidió descartar la opción de migrar.</w:delText>
        </w:r>
        <w:commentRangeEnd w:id="2052"/>
        <w:r w:rsidR="00007695" w:rsidDel="00CF7A7F">
          <w:rPr>
            <w:rStyle w:val="Refdecomentario"/>
          </w:rPr>
          <w:commentReference w:id="2052"/>
        </w:r>
      </w:del>
    </w:p>
    <w:p w14:paraId="496B5935" w14:textId="3DFA2AA8" w:rsidR="00711387" w:rsidRPr="003300C6" w:rsidDel="00CF7A7F" w:rsidRDefault="00003C67" w:rsidP="003300C6">
      <w:pPr>
        <w:jc w:val="both"/>
        <w:rPr>
          <w:del w:id="2054" w:author="naseem begum" w:date="2018-05-18T09:24:00Z"/>
        </w:rPr>
      </w:pPr>
      <w:del w:id="2055" w:author="naseem begum" w:date="2018-05-18T09:24:00Z">
        <w:r w:rsidDel="00CF7A7F">
          <w:delText xml:space="preserve">En caso de que durante la realización del proyecto </w:delText>
        </w:r>
        <w:commentRangeStart w:id="2056"/>
        <w:r w:rsidDel="00CF7A7F">
          <w:delText xml:space="preserve">surjan </w:delText>
        </w:r>
        <w:r w:rsidR="00007695" w:rsidDel="00CF7A7F">
          <w:delText xml:space="preserve">otros </w:delText>
        </w:r>
        <w:r w:rsidDel="00CF7A7F">
          <w:delText>imprevistos se puede ampliar la duración del proyecto.</w:delText>
        </w:r>
        <w:r w:rsidR="00711387" w:rsidDel="00CF7A7F">
          <w:br w:type="page"/>
        </w:r>
        <w:commentRangeEnd w:id="2056"/>
        <w:r w:rsidR="00007695" w:rsidDel="00CF7A7F">
          <w:rPr>
            <w:rStyle w:val="Refdecomentario"/>
          </w:rPr>
          <w:commentReference w:id="2056"/>
        </w:r>
      </w:del>
    </w:p>
    <w:p w14:paraId="1338763A" w14:textId="7E20A384" w:rsidR="00C068AE" w:rsidDel="00CF7A7F" w:rsidRDefault="00D97F3F" w:rsidP="003300C6">
      <w:pPr>
        <w:pStyle w:val="Ttulo1"/>
        <w:numPr>
          <w:ilvl w:val="0"/>
          <w:numId w:val="2"/>
        </w:numPr>
        <w:rPr>
          <w:del w:id="2057" w:author="naseem begum" w:date="2018-05-18T09:24:00Z"/>
        </w:rPr>
      </w:pPr>
      <w:del w:id="2058" w:author="naseem begum" w:date="2018-05-18T09:24:00Z">
        <w:r w:rsidDel="00CF7A7F">
          <w:delText>Identificación de los coste</w:delText>
        </w:r>
        <w:r w:rsidR="00114C30" w:rsidDel="00CF7A7F">
          <w:delText>s</w:delText>
        </w:r>
      </w:del>
    </w:p>
    <w:p w14:paraId="6C5F6FC3" w14:textId="24D7122D" w:rsidR="00664849" w:rsidRPr="00664849" w:rsidDel="00CF7A7F" w:rsidRDefault="00664849" w:rsidP="003300C6">
      <w:pPr>
        <w:jc w:val="both"/>
        <w:rPr>
          <w:del w:id="2059" w:author="naseem begum" w:date="2018-05-18T09:24:00Z"/>
        </w:rPr>
      </w:pPr>
      <w:del w:id="2060" w:author="naseem begum" w:date="2018-05-18T09:24:00Z">
        <w:r w:rsidDel="00CF7A7F">
          <w:delText>En este apartado se rea</w:delText>
        </w:r>
        <w:r w:rsidR="00D97F3F" w:rsidDel="00CF7A7F">
          <w:delText>liza una estimación de los coste</w:delText>
        </w:r>
        <w:r w:rsidDel="00CF7A7F">
          <w:delText>s del proyecto</w:delText>
        </w:r>
        <w:r w:rsidR="00792D38" w:rsidDel="00CF7A7F">
          <w:delText>, teniendo en cuenta tanto los recursos humanos como materiales, con sus respectivas amortizaciones. Previo a la elaboración del presupuesto del proyecto es necesario identificar y cuantificar los costes del mismo.</w:delText>
        </w:r>
      </w:del>
    </w:p>
    <w:p w14:paraId="1E1AC5C9" w14:textId="3F2C1B8C" w:rsidR="00664849" w:rsidDel="00CF7A7F" w:rsidRDefault="00D97F3F" w:rsidP="003300C6">
      <w:pPr>
        <w:pStyle w:val="Ttulo2"/>
        <w:numPr>
          <w:ilvl w:val="1"/>
          <w:numId w:val="2"/>
        </w:numPr>
        <w:jc w:val="both"/>
        <w:rPr>
          <w:del w:id="2061" w:author="naseem begum" w:date="2018-05-18T09:24:00Z"/>
        </w:rPr>
      </w:pPr>
      <w:del w:id="2062" w:author="naseem begum" w:date="2018-05-18T09:24:00Z">
        <w:r w:rsidDel="00CF7A7F">
          <w:delText>Coste</w:delText>
        </w:r>
        <w:r w:rsidR="00664849" w:rsidDel="00CF7A7F">
          <w:delText>s directos</w:delText>
        </w:r>
      </w:del>
    </w:p>
    <w:p w14:paraId="70442572" w14:textId="391FBF78" w:rsidR="007D2598" w:rsidRPr="007D2598" w:rsidDel="00CF7A7F" w:rsidRDefault="007D2598" w:rsidP="007D2598">
      <w:pPr>
        <w:rPr>
          <w:del w:id="2063" w:author="naseem begum" w:date="2018-05-18T09:24:00Z"/>
        </w:rPr>
      </w:pPr>
      <w:del w:id="2064" w:author="naseem begum" w:date="2018-05-18T09:24:00Z">
        <w:r w:rsidDel="00CF7A7F">
          <w:delText>En este apartado vamos a analizar los costes directos del proyecto</w:delText>
        </w:r>
      </w:del>
    </w:p>
    <w:p w14:paraId="680A7614" w14:textId="53DECBFF" w:rsidR="00664849" w:rsidDel="00CF7A7F" w:rsidRDefault="00664849" w:rsidP="003300C6">
      <w:pPr>
        <w:pStyle w:val="Ttulo2"/>
        <w:numPr>
          <w:ilvl w:val="2"/>
          <w:numId w:val="2"/>
        </w:numPr>
        <w:jc w:val="both"/>
        <w:rPr>
          <w:del w:id="2065" w:author="naseem begum" w:date="2018-05-18T09:24:00Z"/>
        </w:rPr>
      </w:pPr>
      <w:del w:id="2066" w:author="naseem begum" w:date="2018-05-18T09:24:00Z">
        <w:r w:rsidDel="00CF7A7F">
          <w:delText>Recursos humanos</w:delText>
        </w:r>
      </w:del>
    </w:p>
    <w:p w14:paraId="1731D636" w14:textId="6496D6DE" w:rsidR="007D2598" w:rsidDel="00CF7A7F" w:rsidRDefault="007D2598" w:rsidP="007D2598">
      <w:pPr>
        <w:rPr>
          <w:del w:id="2067" w:author="naseem begum" w:date="2018-05-18T09:24:00Z"/>
        </w:rPr>
      </w:pPr>
      <w:del w:id="2068" w:author="naseem begum" w:date="2018-05-18T09:24:00Z">
        <w:r w:rsidDel="00CF7A7F">
          <w:delText xml:space="preserve">Al ser un proyecto de software, el principal coste directo es el recurso </w:delText>
        </w:r>
        <w:r w:rsidR="00395326" w:rsidDel="00CF7A7F">
          <w:delText>humano</w:delText>
        </w:r>
        <w:r w:rsidR="0014776F" w:rsidDel="00CF7A7F">
          <w:delText xml:space="preserve"> </w:delText>
        </w:r>
        <w:r w:rsidR="0014776F" w:rsidDel="00CF7A7F">
          <w:fldChar w:fldCharType="begin"/>
        </w:r>
        <w:r w:rsidR="0014776F" w:rsidDel="00CF7A7F">
          <w:delInstrText xml:space="preserve"> REF _Ref510163885 \h </w:delInstrText>
        </w:r>
        <w:r w:rsidR="0014776F" w:rsidDel="00CF7A7F">
          <w:fldChar w:fldCharType="separate"/>
        </w:r>
      </w:del>
      <w:del w:id="2069" w:author="naseem begum" w:date="2018-04-08T18:17:00Z">
        <w:r w:rsidR="0014776F" w:rsidDel="000A0B83">
          <w:delText xml:space="preserve">Tabla </w:delText>
        </w:r>
        <w:r w:rsidR="0014776F" w:rsidDel="000A0B83">
          <w:rPr>
            <w:noProof/>
          </w:rPr>
          <w:delText>1</w:delText>
        </w:r>
        <w:r w:rsidR="0014776F" w:rsidDel="000A0B83">
          <w:delText>: Costes de Recursos Humanos</w:delText>
        </w:r>
      </w:del>
      <w:del w:id="2070" w:author="naseem begum" w:date="2018-05-18T09:24:00Z">
        <w:r w:rsidR="0014776F" w:rsidDel="00CF7A7F">
          <w:fldChar w:fldCharType="end"/>
        </w:r>
        <w:r w:rsidDel="00CF7A7F">
          <w:delText xml:space="preserve">. En este caso, el autor desempeñará todos los roles de manera gratuita, pero para realizar un análisis real se tomarán los salarios de referencia para cada rol de un informe de la consultora </w:delText>
        </w:r>
        <w:r w:rsidR="00224C14" w:rsidDel="00CF7A7F">
          <w:delText>en recursos humanos Page Group</w:delText>
        </w:r>
      </w:del>
      <w:customXmlDelRangeStart w:id="2071" w:author="naseem begum" w:date="2018-05-18T09:24:00Z"/>
      <w:sdt>
        <w:sdtPr>
          <w:id w:val="-186367552"/>
          <w:citation/>
        </w:sdtPr>
        <w:sdtContent>
          <w:customXmlDelRangeEnd w:id="2071"/>
          <w:del w:id="2072" w:author="naseem begum" w:date="2018-05-18T09:24:00Z">
            <w:r w:rsidR="00224C14" w:rsidDel="00CF7A7F">
              <w:fldChar w:fldCharType="begin"/>
            </w:r>
            <w:r w:rsidR="00AC0F2E" w:rsidDel="00CF7A7F">
              <w:delInstrText xml:space="preserve">CITATION Pag \l 3082 </w:delInstrText>
            </w:r>
            <w:r w:rsidR="00224C14" w:rsidDel="00CF7A7F">
              <w:fldChar w:fldCharType="separate"/>
            </w:r>
            <w:r w:rsidR="00AB691E" w:rsidDel="00CF7A7F">
              <w:rPr>
                <w:noProof/>
              </w:rPr>
              <w:delText xml:space="preserve"> </w:delText>
            </w:r>
            <w:r w:rsidR="00AB691E" w:rsidRPr="00AB691E" w:rsidDel="00CF7A7F">
              <w:rPr>
                <w:noProof/>
              </w:rPr>
              <w:delText>[28]</w:delText>
            </w:r>
            <w:r w:rsidR="00224C14" w:rsidDel="00CF7A7F">
              <w:fldChar w:fldCharType="end"/>
            </w:r>
          </w:del>
          <w:customXmlDelRangeStart w:id="2073" w:author="naseem begum" w:date="2018-05-18T09:24:00Z"/>
        </w:sdtContent>
      </w:sdt>
      <w:customXmlDelRangeEnd w:id="2073"/>
      <w:del w:id="2074" w:author="naseem begum" w:date="2018-05-18T09:24:00Z">
        <w:r w:rsidDel="00CF7A7F">
          <w:delText>.</w:delText>
        </w:r>
      </w:del>
    </w:p>
    <w:p w14:paraId="40D17BD9" w14:textId="09BDFE95" w:rsidR="00007695" w:rsidDel="00CF7A7F" w:rsidRDefault="00007695" w:rsidP="007D2598">
      <w:pPr>
        <w:rPr>
          <w:del w:id="2075" w:author="naseem begum" w:date="2018-05-18T09:24:00Z"/>
        </w:rPr>
      </w:pPr>
    </w:p>
    <w:tbl>
      <w:tblPr>
        <w:tblStyle w:val="Tabladecuadrcula5oscura-nfasis12"/>
        <w:tblW w:w="0" w:type="auto"/>
        <w:tblInd w:w="392" w:type="dxa"/>
        <w:tblLook w:val="04E0" w:firstRow="1" w:lastRow="1" w:firstColumn="1" w:lastColumn="0" w:noHBand="0" w:noVBand="1"/>
      </w:tblPr>
      <w:tblGrid>
        <w:gridCol w:w="1769"/>
        <w:gridCol w:w="1916"/>
        <w:gridCol w:w="2127"/>
        <w:gridCol w:w="1984"/>
      </w:tblGrid>
      <w:tr w:rsidR="00455D1B" w:rsidDel="00CF7A7F" w14:paraId="04E52C4F" w14:textId="054892E8" w:rsidTr="003300C6">
        <w:trPr>
          <w:cnfStyle w:val="100000000000" w:firstRow="1" w:lastRow="0" w:firstColumn="0" w:lastColumn="0" w:oddVBand="0" w:evenVBand="0" w:oddHBand="0" w:evenHBand="0" w:firstRowFirstColumn="0" w:firstRowLastColumn="0" w:lastRowFirstColumn="0" w:lastRowLastColumn="0"/>
          <w:del w:id="2076" w:author="naseem begum" w:date="2018-05-18T09:24:00Z"/>
        </w:trPr>
        <w:tc>
          <w:tcPr>
            <w:cnfStyle w:val="001000000000" w:firstRow="0" w:lastRow="0" w:firstColumn="1" w:lastColumn="0" w:oddVBand="0" w:evenVBand="0" w:oddHBand="0" w:evenHBand="0" w:firstRowFirstColumn="0" w:firstRowLastColumn="0" w:lastRowFirstColumn="0" w:lastRowLastColumn="0"/>
            <w:tcW w:w="1769" w:type="dxa"/>
          </w:tcPr>
          <w:p w14:paraId="662710FE" w14:textId="19182846" w:rsidR="00455D1B" w:rsidRPr="003300C6" w:rsidDel="00CF7A7F" w:rsidRDefault="00455D1B" w:rsidP="00455D1B">
            <w:pPr>
              <w:jc w:val="center"/>
              <w:rPr>
                <w:del w:id="2077" w:author="naseem begum" w:date="2018-05-18T09:24:00Z"/>
                <w:sz w:val="18"/>
              </w:rPr>
            </w:pPr>
            <w:del w:id="2078" w:author="naseem begum" w:date="2018-05-18T09:24:00Z">
              <w:r w:rsidRPr="003300C6" w:rsidDel="00CF7A7F">
                <w:rPr>
                  <w:sz w:val="18"/>
                </w:rPr>
                <w:delText>Rol</w:delText>
              </w:r>
            </w:del>
          </w:p>
        </w:tc>
        <w:tc>
          <w:tcPr>
            <w:tcW w:w="1916" w:type="dxa"/>
          </w:tcPr>
          <w:p w14:paraId="03C3CE1F" w14:textId="460A64A4" w:rsidR="00455D1B" w:rsidRPr="003300C6" w:rsidDel="00CF7A7F" w:rsidRDefault="00455D1B" w:rsidP="00455D1B">
            <w:pPr>
              <w:jc w:val="center"/>
              <w:cnfStyle w:val="100000000000" w:firstRow="1" w:lastRow="0" w:firstColumn="0" w:lastColumn="0" w:oddVBand="0" w:evenVBand="0" w:oddHBand="0" w:evenHBand="0" w:firstRowFirstColumn="0" w:firstRowLastColumn="0" w:lastRowFirstColumn="0" w:lastRowLastColumn="0"/>
              <w:rPr>
                <w:del w:id="2079" w:author="naseem begum" w:date="2018-05-18T09:24:00Z"/>
                <w:sz w:val="18"/>
              </w:rPr>
            </w:pPr>
            <w:del w:id="2080" w:author="naseem begum" w:date="2018-05-18T09:24:00Z">
              <w:r w:rsidRPr="003300C6" w:rsidDel="00CF7A7F">
                <w:rPr>
                  <w:sz w:val="18"/>
                </w:rPr>
                <w:delText>Precio por hora (€)</w:delText>
              </w:r>
            </w:del>
          </w:p>
        </w:tc>
        <w:tc>
          <w:tcPr>
            <w:tcW w:w="2127" w:type="dxa"/>
          </w:tcPr>
          <w:p w14:paraId="09C739AE" w14:textId="4D55A6BB" w:rsidR="00455D1B" w:rsidRPr="003300C6" w:rsidDel="00CF7A7F" w:rsidRDefault="00455D1B" w:rsidP="00455D1B">
            <w:pPr>
              <w:jc w:val="center"/>
              <w:cnfStyle w:val="100000000000" w:firstRow="1" w:lastRow="0" w:firstColumn="0" w:lastColumn="0" w:oddVBand="0" w:evenVBand="0" w:oddHBand="0" w:evenHBand="0" w:firstRowFirstColumn="0" w:firstRowLastColumn="0" w:lastRowFirstColumn="0" w:lastRowLastColumn="0"/>
              <w:rPr>
                <w:del w:id="2081" w:author="naseem begum" w:date="2018-05-18T09:24:00Z"/>
                <w:sz w:val="18"/>
              </w:rPr>
            </w:pPr>
            <w:del w:id="2082" w:author="naseem begum" w:date="2018-05-18T09:24:00Z">
              <w:r w:rsidRPr="003300C6" w:rsidDel="00CF7A7F">
                <w:rPr>
                  <w:sz w:val="18"/>
                </w:rPr>
                <w:delText>Horas estimadas</w:delText>
              </w:r>
            </w:del>
          </w:p>
        </w:tc>
        <w:tc>
          <w:tcPr>
            <w:tcW w:w="1984" w:type="dxa"/>
          </w:tcPr>
          <w:p w14:paraId="3AFC8773" w14:textId="1284A207" w:rsidR="00455D1B" w:rsidRPr="003300C6" w:rsidDel="00CF7A7F" w:rsidRDefault="00D97F3F" w:rsidP="00455D1B">
            <w:pPr>
              <w:jc w:val="center"/>
              <w:cnfStyle w:val="100000000000" w:firstRow="1" w:lastRow="0" w:firstColumn="0" w:lastColumn="0" w:oddVBand="0" w:evenVBand="0" w:oddHBand="0" w:evenHBand="0" w:firstRowFirstColumn="0" w:firstRowLastColumn="0" w:lastRowFirstColumn="0" w:lastRowLastColumn="0"/>
              <w:rPr>
                <w:del w:id="2083" w:author="naseem begum" w:date="2018-05-18T09:24:00Z"/>
                <w:sz w:val="18"/>
              </w:rPr>
            </w:pPr>
            <w:del w:id="2084" w:author="naseem begum" w:date="2018-05-18T09:24:00Z">
              <w:r w:rsidRPr="003300C6" w:rsidDel="00CF7A7F">
                <w:rPr>
                  <w:sz w:val="18"/>
                </w:rPr>
                <w:delText>Coste</w:delText>
              </w:r>
              <w:r w:rsidR="00455D1B" w:rsidRPr="003300C6" w:rsidDel="00CF7A7F">
                <w:rPr>
                  <w:sz w:val="18"/>
                </w:rPr>
                <w:delText xml:space="preserve"> (€)</w:delText>
              </w:r>
            </w:del>
          </w:p>
        </w:tc>
      </w:tr>
      <w:tr w:rsidR="00455D1B" w:rsidDel="00CF7A7F" w14:paraId="1123F4B0" w14:textId="51B6FBA8" w:rsidTr="003300C6">
        <w:trPr>
          <w:cnfStyle w:val="000000100000" w:firstRow="0" w:lastRow="0" w:firstColumn="0" w:lastColumn="0" w:oddVBand="0" w:evenVBand="0" w:oddHBand="1" w:evenHBand="0" w:firstRowFirstColumn="0" w:firstRowLastColumn="0" w:lastRowFirstColumn="0" w:lastRowLastColumn="0"/>
          <w:del w:id="2085" w:author="naseem begum" w:date="2018-05-18T09:24:00Z"/>
        </w:trPr>
        <w:tc>
          <w:tcPr>
            <w:cnfStyle w:val="001000000000" w:firstRow="0" w:lastRow="0" w:firstColumn="1" w:lastColumn="0" w:oddVBand="0" w:evenVBand="0" w:oddHBand="0" w:evenHBand="0" w:firstRowFirstColumn="0" w:firstRowLastColumn="0" w:lastRowFirstColumn="0" w:lastRowLastColumn="0"/>
            <w:tcW w:w="1769" w:type="dxa"/>
          </w:tcPr>
          <w:p w14:paraId="66E18AE5" w14:textId="2C24E030" w:rsidR="00455D1B" w:rsidRPr="003300C6" w:rsidDel="00CF7A7F" w:rsidRDefault="00455D1B" w:rsidP="007D2598">
            <w:pPr>
              <w:rPr>
                <w:del w:id="2086" w:author="naseem begum" w:date="2018-05-18T09:24:00Z"/>
                <w:sz w:val="18"/>
              </w:rPr>
            </w:pPr>
            <w:del w:id="2087" w:author="naseem begum" w:date="2018-05-18T09:24:00Z">
              <w:r w:rsidRPr="003300C6" w:rsidDel="00CF7A7F">
                <w:rPr>
                  <w:sz w:val="18"/>
                </w:rPr>
                <w:delText>Jefe de Proyecto</w:delText>
              </w:r>
            </w:del>
          </w:p>
        </w:tc>
        <w:tc>
          <w:tcPr>
            <w:tcW w:w="1916" w:type="dxa"/>
          </w:tcPr>
          <w:p w14:paraId="759A55DE" w14:textId="6C0223B9" w:rsidR="00455D1B" w:rsidRPr="003300C6" w:rsidDel="00CF7A7F" w:rsidRDefault="008F63EB" w:rsidP="00455D1B">
            <w:pPr>
              <w:jc w:val="center"/>
              <w:cnfStyle w:val="000000100000" w:firstRow="0" w:lastRow="0" w:firstColumn="0" w:lastColumn="0" w:oddVBand="0" w:evenVBand="0" w:oddHBand="1" w:evenHBand="0" w:firstRowFirstColumn="0" w:firstRowLastColumn="0" w:lastRowFirstColumn="0" w:lastRowLastColumn="0"/>
              <w:rPr>
                <w:del w:id="2088" w:author="naseem begum" w:date="2018-05-18T09:24:00Z"/>
                <w:sz w:val="18"/>
              </w:rPr>
            </w:pPr>
            <w:del w:id="2089" w:author="naseem begum" w:date="2018-05-18T09:24:00Z">
              <w:r w:rsidRPr="003300C6" w:rsidDel="00CF7A7F">
                <w:rPr>
                  <w:sz w:val="18"/>
                </w:rPr>
                <w:delText>45</w:delText>
              </w:r>
            </w:del>
          </w:p>
        </w:tc>
        <w:tc>
          <w:tcPr>
            <w:tcW w:w="2127" w:type="dxa"/>
          </w:tcPr>
          <w:p w14:paraId="3CDD2E51" w14:textId="00F3D424" w:rsidR="00455D1B" w:rsidRPr="003300C6" w:rsidDel="00CF7A7F" w:rsidRDefault="00C37FC0" w:rsidP="00455D1B">
            <w:pPr>
              <w:jc w:val="center"/>
              <w:cnfStyle w:val="000000100000" w:firstRow="0" w:lastRow="0" w:firstColumn="0" w:lastColumn="0" w:oddVBand="0" w:evenVBand="0" w:oddHBand="1" w:evenHBand="0" w:firstRowFirstColumn="0" w:firstRowLastColumn="0" w:lastRowFirstColumn="0" w:lastRowLastColumn="0"/>
              <w:rPr>
                <w:del w:id="2090" w:author="naseem begum" w:date="2018-05-18T09:24:00Z"/>
                <w:sz w:val="18"/>
              </w:rPr>
            </w:pPr>
            <w:del w:id="2091" w:author="naseem begum" w:date="2018-05-18T09:24:00Z">
              <w:r w:rsidRPr="003300C6" w:rsidDel="00CF7A7F">
                <w:rPr>
                  <w:sz w:val="18"/>
                </w:rPr>
                <w:delText>170</w:delText>
              </w:r>
            </w:del>
          </w:p>
        </w:tc>
        <w:tc>
          <w:tcPr>
            <w:tcW w:w="1984" w:type="dxa"/>
          </w:tcPr>
          <w:p w14:paraId="0C46BF42" w14:textId="0D31FCAC" w:rsidR="00455D1B" w:rsidRPr="003300C6" w:rsidDel="00CF7A7F" w:rsidRDefault="00986D7F" w:rsidP="00455D1B">
            <w:pPr>
              <w:jc w:val="center"/>
              <w:cnfStyle w:val="000000100000" w:firstRow="0" w:lastRow="0" w:firstColumn="0" w:lastColumn="0" w:oddVBand="0" w:evenVBand="0" w:oddHBand="1" w:evenHBand="0" w:firstRowFirstColumn="0" w:firstRowLastColumn="0" w:lastRowFirstColumn="0" w:lastRowLastColumn="0"/>
              <w:rPr>
                <w:del w:id="2092" w:author="naseem begum" w:date="2018-05-18T09:24:00Z"/>
                <w:sz w:val="18"/>
              </w:rPr>
            </w:pPr>
            <w:del w:id="2093" w:author="naseem begum" w:date="2018-05-18T09:24:00Z">
              <w:r w:rsidRPr="003300C6" w:rsidDel="00CF7A7F">
                <w:rPr>
                  <w:sz w:val="18"/>
                </w:rPr>
                <w:delText>6290</w:delText>
              </w:r>
            </w:del>
          </w:p>
        </w:tc>
      </w:tr>
      <w:tr w:rsidR="00455D1B" w:rsidDel="00CF7A7F" w14:paraId="0FADE29A" w14:textId="265E212A" w:rsidTr="003300C6">
        <w:trPr>
          <w:del w:id="2094" w:author="naseem begum" w:date="2018-05-18T09:24:00Z"/>
        </w:trPr>
        <w:tc>
          <w:tcPr>
            <w:cnfStyle w:val="001000000000" w:firstRow="0" w:lastRow="0" w:firstColumn="1" w:lastColumn="0" w:oddVBand="0" w:evenVBand="0" w:oddHBand="0" w:evenHBand="0" w:firstRowFirstColumn="0" w:firstRowLastColumn="0" w:lastRowFirstColumn="0" w:lastRowLastColumn="0"/>
            <w:tcW w:w="1769" w:type="dxa"/>
          </w:tcPr>
          <w:p w14:paraId="2B6EAFC6" w14:textId="23A6F918" w:rsidR="00455D1B" w:rsidRPr="003300C6" w:rsidDel="00CF7A7F" w:rsidRDefault="00455D1B" w:rsidP="007D2598">
            <w:pPr>
              <w:rPr>
                <w:del w:id="2095" w:author="naseem begum" w:date="2018-05-18T09:24:00Z"/>
                <w:sz w:val="18"/>
              </w:rPr>
            </w:pPr>
            <w:del w:id="2096" w:author="naseem begum" w:date="2018-05-18T09:24:00Z">
              <w:r w:rsidRPr="003300C6" w:rsidDel="00CF7A7F">
                <w:rPr>
                  <w:sz w:val="18"/>
                </w:rPr>
                <w:delText>Analista</w:delText>
              </w:r>
            </w:del>
          </w:p>
        </w:tc>
        <w:tc>
          <w:tcPr>
            <w:tcW w:w="1916" w:type="dxa"/>
          </w:tcPr>
          <w:p w14:paraId="5059FC5F" w14:textId="6BA5AE3D" w:rsidR="00455D1B" w:rsidRPr="003300C6" w:rsidDel="00CF7A7F" w:rsidRDefault="008F63EB" w:rsidP="00455D1B">
            <w:pPr>
              <w:jc w:val="center"/>
              <w:cnfStyle w:val="000000000000" w:firstRow="0" w:lastRow="0" w:firstColumn="0" w:lastColumn="0" w:oddVBand="0" w:evenVBand="0" w:oddHBand="0" w:evenHBand="0" w:firstRowFirstColumn="0" w:firstRowLastColumn="0" w:lastRowFirstColumn="0" w:lastRowLastColumn="0"/>
              <w:rPr>
                <w:del w:id="2097" w:author="naseem begum" w:date="2018-05-18T09:24:00Z"/>
                <w:sz w:val="18"/>
              </w:rPr>
            </w:pPr>
            <w:del w:id="2098" w:author="naseem begum" w:date="2018-05-18T09:24:00Z">
              <w:r w:rsidRPr="003300C6" w:rsidDel="00CF7A7F">
                <w:rPr>
                  <w:sz w:val="18"/>
                </w:rPr>
                <w:delText>32</w:delText>
              </w:r>
            </w:del>
          </w:p>
        </w:tc>
        <w:tc>
          <w:tcPr>
            <w:tcW w:w="2127" w:type="dxa"/>
          </w:tcPr>
          <w:p w14:paraId="2733A041" w14:textId="6403B3CA" w:rsidR="00455D1B" w:rsidRPr="003300C6" w:rsidDel="00CF7A7F" w:rsidRDefault="00C37FC0" w:rsidP="00455D1B">
            <w:pPr>
              <w:jc w:val="center"/>
              <w:cnfStyle w:val="000000000000" w:firstRow="0" w:lastRow="0" w:firstColumn="0" w:lastColumn="0" w:oddVBand="0" w:evenVBand="0" w:oddHBand="0" w:evenHBand="0" w:firstRowFirstColumn="0" w:firstRowLastColumn="0" w:lastRowFirstColumn="0" w:lastRowLastColumn="0"/>
              <w:rPr>
                <w:del w:id="2099" w:author="naseem begum" w:date="2018-05-18T09:24:00Z"/>
                <w:sz w:val="18"/>
              </w:rPr>
            </w:pPr>
            <w:del w:id="2100" w:author="naseem begum" w:date="2018-05-18T09:24:00Z">
              <w:r w:rsidRPr="003300C6" w:rsidDel="00CF7A7F">
                <w:rPr>
                  <w:sz w:val="18"/>
                </w:rPr>
                <w:delText>79,5</w:delText>
              </w:r>
            </w:del>
          </w:p>
        </w:tc>
        <w:tc>
          <w:tcPr>
            <w:tcW w:w="1984" w:type="dxa"/>
          </w:tcPr>
          <w:p w14:paraId="0297ABFE" w14:textId="319E70E7" w:rsidR="00455D1B" w:rsidRPr="003300C6" w:rsidDel="00CF7A7F" w:rsidRDefault="008F63EB" w:rsidP="00455D1B">
            <w:pPr>
              <w:jc w:val="center"/>
              <w:cnfStyle w:val="000000000000" w:firstRow="0" w:lastRow="0" w:firstColumn="0" w:lastColumn="0" w:oddVBand="0" w:evenVBand="0" w:oddHBand="0" w:evenHBand="0" w:firstRowFirstColumn="0" w:firstRowLastColumn="0" w:lastRowFirstColumn="0" w:lastRowLastColumn="0"/>
              <w:rPr>
                <w:del w:id="2101" w:author="naseem begum" w:date="2018-05-18T09:24:00Z"/>
                <w:sz w:val="18"/>
              </w:rPr>
            </w:pPr>
            <w:del w:id="2102" w:author="naseem begum" w:date="2018-05-18T09:24:00Z">
              <w:r w:rsidRPr="003300C6" w:rsidDel="00CF7A7F">
                <w:rPr>
                  <w:sz w:val="18"/>
                </w:rPr>
                <w:delText>2544</w:delText>
              </w:r>
            </w:del>
          </w:p>
        </w:tc>
      </w:tr>
      <w:tr w:rsidR="00455D1B" w:rsidDel="00CF7A7F" w14:paraId="56138931" w14:textId="25410E75" w:rsidTr="003300C6">
        <w:trPr>
          <w:cnfStyle w:val="000000100000" w:firstRow="0" w:lastRow="0" w:firstColumn="0" w:lastColumn="0" w:oddVBand="0" w:evenVBand="0" w:oddHBand="1" w:evenHBand="0" w:firstRowFirstColumn="0" w:firstRowLastColumn="0" w:lastRowFirstColumn="0" w:lastRowLastColumn="0"/>
          <w:del w:id="2103" w:author="naseem begum" w:date="2018-05-18T09:24:00Z"/>
        </w:trPr>
        <w:tc>
          <w:tcPr>
            <w:cnfStyle w:val="001000000000" w:firstRow="0" w:lastRow="0" w:firstColumn="1" w:lastColumn="0" w:oddVBand="0" w:evenVBand="0" w:oddHBand="0" w:evenHBand="0" w:firstRowFirstColumn="0" w:firstRowLastColumn="0" w:lastRowFirstColumn="0" w:lastRowLastColumn="0"/>
            <w:tcW w:w="1769" w:type="dxa"/>
          </w:tcPr>
          <w:p w14:paraId="1CDAF1AF" w14:textId="04A597D2" w:rsidR="00455D1B" w:rsidRPr="003300C6" w:rsidDel="00CF7A7F" w:rsidRDefault="00455D1B" w:rsidP="007D2598">
            <w:pPr>
              <w:rPr>
                <w:del w:id="2104" w:author="naseem begum" w:date="2018-05-18T09:24:00Z"/>
                <w:sz w:val="18"/>
              </w:rPr>
            </w:pPr>
            <w:del w:id="2105" w:author="naseem begum" w:date="2018-05-18T09:24:00Z">
              <w:r w:rsidRPr="003300C6" w:rsidDel="00CF7A7F">
                <w:rPr>
                  <w:sz w:val="18"/>
                </w:rPr>
                <w:delText>Programador</w:delText>
              </w:r>
            </w:del>
          </w:p>
        </w:tc>
        <w:tc>
          <w:tcPr>
            <w:tcW w:w="1916" w:type="dxa"/>
          </w:tcPr>
          <w:p w14:paraId="167698D9" w14:textId="1727C99D" w:rsidR="00455D1B" w:rsidRPr="003300C6" w:rsidDel="00CF7A7F" w:rsidRDefault="00455D1B" w:rsidP="00455D1B">
            <w:pPr>
              <w:jc w:val="center"/>
              <w:cnfStyle w:val="000000100000" w:firstRow="0" w:lastRow="0" w:firstColumn="0" w:lastColumn="0" w:oddVBand="0" w:evenVBand="0" w:oddHBand="1" w:evenHBand="0" w:firstRowFirstColumn="0" w:firstRowLastColumn="0" w:lastRowFirstColumn="0" w:lastRowLastColumn="0"/>
              <w:rPr>
                <w:del w:id="2106" w:author="naseem begum" w:date="2018-05-18T09:24:00Z"/>
                <w:sz w:val="18"/>
              </w:rPr>
            </w:pPr>
            <w:del w:id="2107" w:author="naseem begum" w:date="2018-05-18T09:24:00Z">
              <w:r w:rsidRPr="003300C6" w:rsidDel="00CF7A7F">
                <w:rPr>
                  <w:sz w:val="18"/>
                </w:rPr>
                <w:delText>27</w:delText>
              </w:r>
            </w:del>
          </w:p>
        </w:tc>
        <w:tc>
          <w:tcPr>
            <w:tcW w:w="2127" w:type="dxa"/>
          </w:tcPr>
          <w:p w14:paraId="5ED2813D" w14:textId="5BFA7C99" w:rsidR="00455D1B" w:rsidRPr="003300C6" w:rsidDel="00CF7A7F" w:rsidRDefault="00C37FC0" w:rsidP="00455D1B">
            <w:pPr>
              <w:jc w:val="center"/>
              <w:cnfStyle w:val="000000100000" w:firstRow="0" w:lastRow="0" w:firstColumn="0" w:lastColumn="0" w:oddVBand="0" w:evenVBand="0" w:oddHBand="1" w:evenHBand="0" w:firstRowFirstColumn="0" w:firstRowLastColumn="0" w:lastRowFirstColumn="0" w:lastRowLastColumn="0"/>
              <w:rPr>
                <w:del w:id="2108" w:author="naseem begum" w:date="2018-05-18T09:24:00Z"/>
                <w:sz w:val="18"/>
              </w:rPr>
            </w:pPr>
            <w:del w:id="2109" w:author="naseem begum" w:date="2018-05-18T09:24:00Z">
              <w:r w:rsidRPr="003300C6" w:rsidDel="00CF7A7F">
                <w:rPr>
                  <w:sz w:val="18"/>
                </w:rPr>
                <w:delText>247,5</w:delText>
              </w:r>
            </w:del>
          </w:p>
        </w:tc>
        <w:tc>
          <w:tcPr>
            <w:tcW w:w="1984" w:type="dxa"/>
          </w:tcPr>
          <w:p w14:paraId="4CB4FB25" w14:textId="71535717" w:rsidR="00455D1B" w:rsidRPr="003300C6" w:rsidDel="00CF7A7F" w:rsidRDefault="008F63EB" w:rsidP="00455D1B">
            <w:pPr>
              <w:jc w:val="center"/>
              <w:cnfStyle w:val="000000100000" w:firstRow="0" w:lastRow="0" w:firstColumn="0" w:lastColumn="0" w:oddVBand="0" w:evenVBand="0" w:oddHBand="1" w:evenHBand="0" w:firstRowFirstColumn="0" w:firstRowLastColumn="0" w:lastRowFirstColumn="0" w:lastRowLastColumn="0"/>
              <w:rPr>
                <w:del w:id="2110" w:author="naseem begum" w:date="2018-05-18T09:24:00Z"/>
                <w:sz w:val="18"/>
              </w:rPr>
            </w:pPr>
            <w:del w:id="2111" w:author="naseem begum" w:date="2018-05-18T09:24:00Z">
              <w:r w:rsidRPr="003300C6" w:rsidDel="00CF7A7F">
                <w:rPr>
                  <w:sz w:val="18"/>
                </w:rPr>
                <w:delText>6682,5</w:delText>
              </w:r>
            </w:del>
          </w:p>
        </w:tc>
      </w:tr>
      <w:tr w:rsidR="00455D1B" w:rsidDel="00CF7A7F" w14:paraId="24326D96" w14:textId="604AA734" w:rsidTr="003300C6">
        <w:trPr>
          <w:del w:id="2112" w:author="naseem begum" w:date="2018-05-18T09:24:00Z"/>
        </w:trPr>
        <w:tc>
          <w:tcPr>
            <w:cnfStyle w:val="001000000000" w:firstRow="0" w:lastRow="0" w:firstColumn="1" w:lastColumn="0" w:oddVBand="0" w:evenVBand="0" w:oddHBand="0" w:evenHBand="0" w:firstRowFirstColumn="0" w:firstRowLastColumn="0" w:lastRowFirstColumn="0" w:lastRowLastColumn="0"/>
            <w:tcW w:w="1769" w:type="dxa"/>
          </w:tcPr>
          <w:p w14:paraId="4682F2F8" w14:textId="30EB9BB6" w:rsidR="00455D1B" w:rsidRPr="003300C6" w:rsidDel="00CF7A7F" w:rsidRDefault="00455D1B" w:rsidP="007D2598">
            <w:pPr>
              <w:rPr>
                <w:del w:id="2113" w:author="naseem begum" w:date="2018-05-18T09:24:00Z"/>
                <w:sz w:val="18"/>
              </w:rPr>
            </w:pPr>
            <w:del w:id="2114" w:author="naseem begum" w:date="2018-05-18T09:24:00Z">
              <w:r w:rsidRPr="003300C6" w:rsidDel="00CF7A7F">
                <w:rPr>
                  <w:sz w:val="18"/>
                </w:rPr>
                <w:delText>Tester</w:delText>
              </w:r>
            </w:del>
          </w:p>
        </w:tc>
        <w:tc>
          <w:tcPr>
            <w:tcW w:w="1916" w:type="dxa"/>
          </w:tcPr>
          <w:p w14:paraId="28AFE997" w14:textId="6B1B5213" w:rsidR="00455D1B" w:rsidRPr="003300C6" w:rsidDel="00CF7A7F" w:rsidRDefault="00455D1B" w:rsidP="00455D1B">
            <w:pPr>
              <w:jc w:val="center"/>
              <w:cnfStyle w:val="000000000000" w:firstRow="0" w:lastRow="0" w:firstColumn="0" w:lastColumn="0" w:oddVBand="0" w:evenVBand="0" w:oddHBand="0" w:evenHBand="0" w:firstRowFirstColumn="0" w:firstRowLastColumn="0" w:lastRowFirstColumn="0" w:lastRowLastColumn="0"/>
              <w:rPr>
                <w:del w:id="2115" w:author="naseem begum" w:date="2018-05-18T09:24:00Z"/>
                <w:sz w:val="18"/>
              </w:rPr>
            </w:pPr>
            <w:del w:id="2116" w:author="naseem begum" w:date="2018-05-18T09:24:00Z">
              <w:r w:rsidRPr="003300C6" w:rsidDel="00CF7A7F">
                <w:rPr>
                  <w:sz w:val="18"/>
                </w:rPr>
                <w:delText>26</w:delText>
              </w:r>
            </w:del>
          </w:p>
        </w:tc>
        <w:tc>
          <w:tcPr>
            <w:tcW w:w="2127" w:type="dxa"/>
          </w:tcPr>
          <w:p w14:paraId="7FA102FE" w14:textId="36DBD00C" w:rsidR="00455D1B" w:rsidRPr="003300C6" w:rsidDel="00CF7A7F" w:rsidRDefault="004C79AA" w:rsidP="00455D1B">
            <w:pPr>
              <w:jc w:val="center"/>
              <w:cnfStyle w:val="000000000000" w:firstRow="0" w:lastRow="0" w:firstColumn="0" w:lastColumn="0" w:oddVBand="0" w:evenVBand="0" w:oddHBand="0" w:evenHBand="0" w:firstRowFirstColumn="0" w:firstRowLastColumn="0" w:lastRowFirstColumn="0" w:lastRowLastColumn="0"/>
              <w:rPr>
                <w:del w:id="2117" w:author="naseem begum" w:date="2018-05-18T09:24:00Z"/>
                <w:sz w:val="18"/>
              </w:rPr>
            </w:pPr>
            <w:del w:id="2118" w:author="naseem begum" w:date="2018-05-18T09:24:00Z">
              <w:r w:rsidRPr="003300C6" w:rsidDel="00CF7A7F">
                <w:rPr>
                  <w:sz w:val="18"/>
                </w:rPr>
                <w:delText>78</w:delText>
              </w:r>
            </w:del>
          </w:p>
        </w:tc>
        <w:tc>
          <w:tcPr>
            <w:tcW w:w="1984" w:type="dxa"/>
          </w:tcPr>
          <w:p w14:paraId="5EFCD2DE" w14:textId="24CCCFBF" w:rsidR="00455D1B" w:rsidRPr="003300C6" w:rsidDel="00CF7A7F" w:rsidRDefault="008F63EB" w:rsidP="00455D1B">
            <w:pPr>
              <w:jc w:val="center"/>
              <w:cnfStyle w:val="000000000000" w:firstRow="0" w:lastRow="0" w:firstColumn="0" w:lastColumn="0" w:oddVBand="0" w:evenVBand="0" w:oddHBand="0" w:evenHBand="0" w:firstRowFirstColumn="0" w:firstRowLastColumn="0" w:lastRowFirstColumn="0" w:lastRowLastColumn="0"/>
              <w:rPr>
                <w:del w:id="2119" w:author="naseem begum" w:date="2018-05-18T09:24:00Z"/>
                <w:sz w:val="18"/>
              </w:rPr>
            </w:pPr>
            <w:del w:id="2120" w:author="naseem begum" w:date="2018-05-18T09:24:00Z">
              <w:r w:rsidRPr="003300C6" w:rsidDel="00CF7A7F">
                <w:rPr>
                  <w:sz w:val="18"/>
                </w:rPr>
                <w:delText>2028</w:delText>
              </w:r>
            </w:del>
          </w:p>
        </w:tc>
      </w:tr>
      <w:tr w:rsidR="00455D1B" w:rsidDel="00CF7A7F" w14:paraId="61E2425D" w14:textId="042BE073" w:rsidTr="003300C6">
        <w:trPr>
          <w:cnfStyle w:val="010000000000" w:firstRow="0" w:lastRow="1" w:firstColumn="0" w:lastColumn="0" w:oddVBand="0" w:evenVBand="0" w:oddHBand="0" w:evenHBand="0" w:firstRowFirstColumn="0" w:firstRowLastColumn="0" w:lastRowFirstColumn="0" w:lastRowLastColumn="0"/>
          <w:del w:id="2121" w:author="naseem begum" w:date="2018-05-18T09:24:00Z"/>
        </w:trPr>
        <w:tc>
          <w:tcPr>
            <w:cnfStyle w:val="001000000000" w:firstRow="0" w:lastRow="0" w:firstColumn="1" w:lastColumn="0" w:oddVBand="0" w:evenVBand="0" w:oddHBand="0" w:evenHBand="0" w:firstRowFirstColumn="0" w:firstRowLastColumn="0" w:lastRowFirstColumn="0" w:lastRowLastColumn="0"/>
            <w:tcW w:w="1769" w:type="dxa"/>
          </w:tcPr>
          <w:p w14:paraId="3DA2CC4A" w14:textId="5674E1BD" w:rsidR="00455D1B" w:rsidRPr="003300C6" w:rsidDel="00CF7A7F" w:rsidRDefault="00455D1B" w:rsidP="007D2598">
            <w:pPr>
              <w:rPr>
                <w:del w:id="2122" w:author="naseem begum" w:date="2018-05-18T09:24:00Z"/>
                <w:sz w:val="18"/>
              </w:rPr>
            </w:pPr>
            <w:del w:id="2123" w:author="naseem begum" w:date="2018-05-18T09:24:00Z">
              <w:r w:rsidRPr="003300C6" w:rsidDel="00CF7A7F">
                <w:rPr>
                  <w:sz w:val="18"/>
                </w:rPr>
                <w:delText>Total</w:delText>
              </w:r>
            </w:del>
          </w:p>
        </w:tc>
        <w:tc>
          <w:tcPr>
            <w:tcW w:w="1916" w:type="dxa"/>
          </w:tcPr>
          <w:p w14:paraId="29840096" w14:textId="5D04EB25" w:rsidR="00455D1B" w:rsidRPr="003300C6" w:rsidDel="00CF7A7F" w:rsidRDefault="00455D1B" w:rsidP="007D2598">
            <w:pPr>
              <w:cnfStyle w:val="010000000000" w:firstRow="0" w:lastRow="1" w:firstColumn="0" w:lastColumn="0" w:oddVBand="0" w:evenVBand="0" w:oddHBand="0" w:evenHBand="0" w:firstRowFirstColumn="0" w:firstRowLastColumn="0" w:lastRowFirstColumn="0" w:lastRowLastColumn="0"/>
              <w:rPr>
                <w:del w:id="2124" w:author="naseem begum" w:date="2018-05-18T09:24:00Z"/>
                <w:sz w:val="18"/>
              </w:rPr>
            </w:pPr>
          </w:p>
        </w:tc>
        <w:tc>
          <w:tcPr>
            <w:tcW w:w="2127" w:type="dxa"/>
          </w:tcPr>
          <w:p w14:paraId="48173BD4" w14:textId="20BDE254" w:rsidR="00455D1B" w:rsidRPr="003300C6" w:rsidDel="00CF7A7F" w:rsidRDefault="00455D1B" w:rsidP="00455D1B">
            <w:pPr>
              <w:jc w:val="center"/>
              <w:cnfStyle w:val="010000000000" w:firstRow="0" w:lastRow="1" w:firstColumn="0" w:lastColumn="0" w:oddVBand="0" w:evenVBand="0" w:oddHBand="0" w:evenHBand="0" w:firstRowFirstColumn="0" w:firstRowLastColumn="0" w:lastRowFirstColumn="0" w:lastRowLastColumn="0"/>
              <w:rPr>
                <w:del w:id="2125" w:author="naseem begum" w:date="2018-05-18T09:24:00Z"/>
                <w:sz w:val="18"/>
              </w:rPr>
            </w:pPr>
          </w:p>
        </w:tc>
        <w:tc>
          <w:tcPr>
            <w:tcW w:w="1984" w:type="dxa"/>
          </w:tcPr>
          <w:p w14:paraId="3E5F1CD7" w14:textId="0D1BF252" w:rsidR="00455D1B" w:rsidRPr="003300C6" w:rsidDel="00CF7A7F" w:rsidRDefault="00986D7F" w:rsidP="00455D1B">
            <w:pPr>
              <w:keepNext/>
              <w:jc w:val="center"/>
              <w:cnfStyle w:val="010000000000" w:firstRow="0" w:lastRow="1" w:firstColumn="0" w:lastColumn="0" w:oddVBand="0" w:evenVBand="0" w:oddHBand="0" w:evenHBand="0" w:firstRowFirstColumn="0" w:firstRowLastColumn="0" w:lastRowFirstColumn="0" w:lastRowLastColumn="0"/>
              <w:rPr>
                <w:del w:id="2126" w:author="naseem begum" w:date="2018-05-18T09:24:00Z"/>
                <w:sz w:val="18"/>
              </w:rPr>
            </w:pPr>
            <w:del w:id="2127" w:author="naseem begum" w:date="2018-05-18T09:24:00Z">
              <w:r w:rsidRPr="003300C6" w:rsidDel="00CF7A7F">
                <w:rPr>
                  <w:sz w:val="18"/>
                </w:rPr>
                <w:delText>17544</w:delText>
              </w:r>
              <w:r w:rsidR="008F63EB" w:rsidRPr="003300C6" w:rsidDel="00CF7A7F">
                <w:rPr>
                  <w:sz w:val="18"/>
                </w:rPr>
                <w:delText>,5</w:delText>
              </w:r>
            </w:del>
          </w:p>
        </w:tc>
      </w:tr>
    </w:tbl>
    <w:p w14:paraId="612FF112" w14:textId="10A8F19F" w:rsidR="00395326" w:rsidDel="00CF7A7F" w:rsidRDefault="00455D1B" w:rsidP="00455D1B">
      <w:pPr>
        <w:pStyle w:val="Descripcin"/>
        <w:jc w:val="center"/>
        <w:rPr>
          <w:del w:id="2128" w:author="naseem begum" w:date="2018-05-18T09:24:00Z"/>
        </w:rPr>
      </w:pPr>
      <w:bookmarkStart w:id="2129" w:name="_Ref510163885"/>
      <w:del w:id="2130" w:author="naseem begum" w:date="2018-05-18T09:24:00Z">
        <w:r w:rsidDel="00CF7A7F">
          <w:delText xml:space="preserve">Tabla </w:delText>
        </w:r>
        <w:r w:rsidR="00CF7A7F" w:rsidDel="00CF7A7F">
          <w:fldChar w:fldCharType="begin"/>
        </w:r>
        <w:r w:rsidR="00CF7A7F" w:rsidDel="00CF7A7F">
          <w:delInstrText xml:space="preserve"> SEQ Tabla \* ARABIC </w:delInstrText>
        </w:r>
        <w:r w:rsidR="00CF7A7F" w:rsidDel="00CF7A7F">
          <w:fldChar w:fldCharType="separate"/>
        </w:r>
        <w:r w:rsidR="000A0B83" w:rsidDel="00CF7A7F">
          <w:rPr>
            <w:noProof/>
          </w:rPr>
          <w:delText>4</w:delText>
        </w:r>
        <w:r w:rsidR="00CF7A7F" w:rsidDel="00CF7A7F">
          <w:rPr>
            <w:noProof/>
          </w:rPr>
          <w:fldChar w:fldCharType="end"/>
        </w:r>
        <w:r w:rsidR="00D97F3F" w:rsidDel="00CF7A7F">
          <w:delText>: Coste</w:delText>
        </w:r>
        <w:r w:rsidDel="00CF7A7F">
          <w:delText>s de Recursos Humanos</w:delText>
        </w:r>
        <w:bookmarkEnd w:id="2129"/>
      </w:del>
    </w:p>
    <w:p w14:paraId="1F335728" w14:textId="53B00DDE" w:rsidR="00664849" w:rsidDel="00CF7A7F" w:rsidRDefault="00664849" w:rsidP="003300C6">
      <w:pPr>
        <w:pStyle w:val="Ttulo2"/>
        <w:numPr>
          <w:ilvl w:val="2"/>
          <w:numId w:val="2"/>
        </w:numPr>
        <w:jc w:val="both"/>
        <w:rPr>
          <w:del w:id="2131" w:author="naseem begum" w:date="2018-05-18T09:24:00Z"/>
        </w:rPr>
      </w:pPr>
      <w:del w:id="2132" w:author="naseem begum" w:date="2018-05-18T09:24:00Z">
        <w:r w:rsidDel="00CF7A7F">
          <w:delText>Costes directos por Actividad</w:delText>
        </w:r>
      </w:del>
    </w:p>
    <w:p w14:paraId="59A59853" w14:textId="45516DA9" w:rsidR="00007695" w:rsidDel="00CF7A7F" w:rsidRDefault="00455D1B" w:rsidP="00455D1B">
      <w:pPr>
        <w:rPr>
          <w:del w:id="2133" w:author="naseem begum" w:date="2018-05-18T09:24:00Z"/>
        </w:rPr>
      </w:pPr>
      <w:del w:id="2134" w:author="naseem begum" w:date="2018-05-18T09:24:00Z">
        <w:r w:rsidDel="00CF7A7F">
          <w:delText>A continuación, se presenta un detalle de los costes desglosados entre las actividades del proyecto, teniendo en cuenta solo el recurso humano siendo este el predominante y el que varía según la actividad.</w:delText>
        </w:r>
      </w:del>
    </w:p>
    <w:p w14:paraId="6EB9ACEA" w14:textId="5FE8C209" w:rsidR="00455D1B" w:rsidDel="00CF7A7F" w:rsidRDefault="00455D1B" w:rsidP="00455D1B">
      <w:pPr>
        <w:rPr>
          <w:del w:id="2135" w:author="naseem begum" w:date="2018-05-18T09:24:00Z"/>
        </w:rPr>
      </w:pPr>
    </w:p>
    <w:tbl>
      <w:tblPr>
        <w:tblStyle w:val="Tabladecuadrcula5oscura-nfasis11"/>
        <w:tblW w:w="0" w:type="auto"/>
        <w:tblInd w:w="392" w:type="dxa"/>
        <w:tblLook w:val="04E0" w:firstRow="1" w:lastRow="1" w:firstColumn="1" w:lastColumn="0" w:noHBand="0" w:noVBand="1"/>
      </w:tblPr>
      <w:tblGrid>
        <w:gridCol w:w="3242"/>
        <w:gridCol w:w="1147"/>
        <w:gridCol w:w="2131"/>
        <w:gridCol w:w="1276"/>
      </w:tblGrid>
      <w:tr w:rsidR="00455D1B" w:rsidDel="00CF7A7F" w14:paraId="2ED0EAF3" w14:textId="4E5D55F6" w:rsidTr="003300C6">
        <w:trPr>
          <w:cnfStyle w:val="100000000000" w:firstRow="1" w:lastRow="0" w:firstColumn="0" w:lastColumn="0" w:oddVBand="0" w:evenVBand="0" w:oddHBand="0" w:evenHBand="0" w:firstRowFirstColumn="0" w:firstRowLastColumn="0" w:lastRowFirstColumn="0" w:lastRowLastColumn="0"/>
          <w:del w:id="2136"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6F3240EF" w14:textId="714F541A" w:rsidR="00455D1B" w:rsidRPr="003300C6" w:rsidDel="00CF7A7F" w:rsidRDefault="00455D1B" w:rsidP="00455D1B">
            <w:pPr>
              <w:jc w:val="center"/>
              <w:rPr>
                <w:del w:id="2137" w:author="naseem begum" w:date="2018-05-18T09:24:00Z"/>
                <w:sz w:val="18"/>
              </w:rPr>
            </w:pPr>
            <w:del w:id="2138" w:author="naseem begum" w:date="2018-05-18T09:24:00Z">
              <w:r w:rsidRPr="003300C6" w:rsidDel="00CF7A7F">
                <w:rPr>
                  <w:sz w:val="18"/>
                </w:rPr>
                <w:delText>Actividad</w:delText>
              </w:r>
            </w:del>
          </w:p>
        </w:tc>
        <w:tc>
          <w:tcPr>
            <w:tcW w:w="1147" w:type="dxa"/>
          </w:tcPr>
          <w:p w14:paraId="75F1F453" w14:textId="27740CF7" w:rsidR="00455D1B" w:rsidRPr="003300C6" w:rsidDel="00CF7A7F" w:rsidRDefault="00455D1B" w:rsidP="00455D1B">
            <w:pPr>
              <w:jc w:val="center"/>
              <w:cnfStyle w:val="100000000000" w:firstRow="1" w:lastRow="0" w:firstColumn="0" w:lastColumn="0" w:oddVBand="0" w:evenVBand="0" w:oddHBand="0" w:evenHBand="0" w:firstRowFirstColumn="0" w:firstRowLastColumn="0" w:lastRowFirstColumn="0" w:lastRowLastColumn="0"/>
              <w:rPr>
                <w:del w:id="2139" w:author="naseem begum" w:date="2018-05-18T09:24:00Z"/>
                <w:sz w:val="18"/>
              </w:rPr>
            </w:pPr>
            <w:del w:id="2140" w:author="naseem begum" w:date="2018-05-18T09:24:00Z">
              <w:r w:rsidRPr="003300C6" w:rsidDel="00CF7A7F">
                <w:rPr>
                  <w:sz w:val="18"/>
                </w:rPr>
                <w:delText>Horas estimadas</w:delText>
              </w:r>
            </w:del>
          </w:p>
        </w:tc>
        <w:tc>
          <w:tcPr>
            <w:tcW w:w="2131" w:type="dxa"/>
          </w:tcPr>
          <w:p w14:paraId="5E371CBF" w14:textId="7CD3D58C" w:rsidR="00455D1B" w:rsidRPr="003300C6" w:rsidDel="00CF7A7F" w:rsidRDefault="00455D1B" w:rsidP="00455D1B">
            <w:pPr>
              <w:jc w:val="center"/>
              <w:cnfStyle w:val="100000000000" w:firstRow="1" w:lastRow="0" w:firstColumn="0" w:lastColumn="0" w:oddVBand="0" w:evenVBand="0" w:oddHBand="0" w:evenHBand="0" w:firstRowFirstColumn="0" w:firstRowLastColumn="0" w:lastRowFirstColumn="0" w:lastRowLastColumn="0"/>
              <w:rPr>
                <w:del w:id="2141" w:author="naseem begum" w:date="2018-05-18T09:24:00Z"/>
                <w:sz w:val="18"/>
              </w:rPr>
            </w:pPr>
            <w:del w:id="2142" w:author="naseem begum" w:date="2018-05-18T09:24:00Z">
              <w:r w:rsidRPr="003300C6" w:rsidDel="00CF7A7F">
                <w:rPr>
                  <w:sz w:val="18"/>
                </w:rPr>
                <w:delText>Recursos</w:delText>
              </w:r>
            </w:del>
          </w:p>
        </w:tc>
        <w:tc>
          <w:tcPr>
            <w:tcW w:w="1276" w:type="dxa"/>
          </w:tcPr>
          <w:p w14:paraId="0356AA53" w14:textId="317AC827" w:rsidR="00455D1B" w:rsidRPr="003300C6" w:rsidDel="00CF7A7F" w:rsidRDefault="00D97F3F" w:rsidP="00D97F3F">
            <w:pPr>
              <w:jc w:val="center"/>
              <w:cnfStyle w:val="100000000000" w:firstRow="1" w:lastRow="0" w:firstColumn="0" w:lastColumn="0" w:oddVBand="0" w:evenVBand="0" w:oddHBand="0" w:evenHBand="0" w:firstRowFirstColumn="0" w:firstRowLastColumn="0" w:lastRowFirstColumn="0" w:lastRowLastColumn="0"/>
              <w:rPr>
                <w:del w:id="2143" w:author="naseem begum" w:date="2018-05-18T09:24:00Z"/>
                <w:sz w:val="18"/>
              </w:rPr>
            </w:pPr>
            <w:del w:id="2144" w:author="naseem begum" w:date="2018-05-18T09:24:00Z">
              <w:r w:rsidRPr="003300C6" w:rsidDel="00CF7A7F">
                <w:rPr>
                  <w:sz w:val="18"/>
                </w:rPr>
                <w:delText>Coste</w:delText>
              </w:r>
              <w:r w:rsidR="00455D1B" w:rsidRPr="003300C6" w:rsidDel="00CF7A7F">
                <w:rPr>
                  <w:sz w:val="18"/>
                </w:rPr>
                <w:delText xml:space="preserve"> (€)</w:delText>
              </w:r>
            </w:del>
          </w:p>
        </w:tc>
      </w:tr>
      <w:tr w:rsidR="00455D1B" w:rsidDel="00CF7A7F" w14:paraId="262D556A" w14:textId="1B721623" w:rsidTr="003300C6">
        <w:trPr>
          <w:cnfStyle w:val="000000100000" w:firstRow="0" w:lastRow="0" w:firstColumn="0" w:lastColumn="0" w:oddVBand="0" w:evenVBand="0" w:oddHBand="1" w:evenHBand="0" w:firstRowFirstColumn="0" w:firstRowLastColumn="0" w:lastRowFirstColumn="0" w:lastRowLastColumn="0"/>
          <w:del w:id="2145"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1FD239FB" w14:textId="37375C59" w:rsidR="00455D1B" w:rsidRPr="003300C6" w:rsidDel="00CF7A7F" w:rsidRDefault="00455D1B" w:rsidP="00522132">
            <w:pPr>
              <w:spacing w:before="120"/>
              <w:rPr>
                <w:del w:id="2146" w:author="naseem begum" w:date="2018-05-18T09:24:00Z"/>
                <w:sz w:val="18"/>
              </w:rPr>
            </w:pPr>
            <w:del w:id="2147" w:author="naseem begum" w:date="2018-05-18T09:24:00Z">
              <w:r w:rsidRPr="003300C6" w:rsidDel="00CF7A7F">
                <w:rPr>
                  <w:sz w:val="18"/>
                </w:rPr>
                <w:delText>Instalación del entorno de desarrollo</w:delText>
              </w:r>
            </w:del>
          </w:p>
        </w:tc>
        <w:tc>
          <w:tcPr>
            <w:tcW w:w="1147" w:type="dxa"/>
          </w:tcPr>
          <w:p w14:paraId="5F071385" w14:textId="35170A47" w:rsidR="00455D1B" w:rsidRPr="003300C6" w:rsidDel="00CF7A7F" w:rsidRDefault="00916DC0" w:rsidP="00522132">
            <w:pPr>
              <w:spacing w:before="120"/>
              <w:jc w:val="center"/>
              <w:cnfStyle w:val="000000100000" w:firstRow="0" w:lastRow="0" w:firstColumn="0" w:lastColumn="0" w:oddVBand="0" w:evenVBand="0" w:oddHBand="1" w:evenHBand="0" w:firstRowFirstColumn="0" w:firstRowLastColumn="0" w:lastRowFirstColumn="0" w:lastRowLastColumn="0"/>
              <w:rPr>
                <w:del w:id="2148" w:author="naseem begum" w:date="2018-05-18T09:24:00Z"/>
                <w:sz w:val="18"/>
              </w:rPr>
            </w:pPr>
            <w:del w:id="2149" w:author="naseem begum" w:date="2018-05-18T09:24:00Z">
              <w:r w:rsidRPr="003300C6" w:rsidDel="00CF7A7F">
                <w:rPr>
                  <w:sz w:val="18"/>
                </w:rPr>
                <w:delText>25</w:delText>
              </w:r>
            </w:del>
          </w:p>
        </w:tc>
        <w:tc>
          <w:tcPr>
            <w:tcW w:w="2131" w:type="dxa"/>
          </w:tcPr>
          <w:p w14:paraId="2D84BE24" w14:textId="14083A4E" w:rsidR="00455D1B" w:rsidRPr="003300C6" w:rsidDel="00CF7A7F" w:rsidRDefault="00916DC0" w:rsidP="00522132">
            <w:pPr>
              <w:spacing w:before="120" w:after="60"/>
              <w:jc w:val="center"/>
              <w:cnfStyle w:val="000000100000" w:firstRow="0" w:lastRow="0" w:firstColumn="0" w:lastColumn="0" w:oddVBand="0" w:evenVBand="0" w:oddHBand="1" w:evenHBand="0" w:firstRowFirstColumn="0" w:firstRowLastColumn="0" w:lastRowFirstColumn="0" w:lastRowLastColumn="0"/>
              <w:rPr>
                <w:del w:id="2150" w:author="naseem begum" w:date="2018-05-18T09:24:00Z"/>
                <w:sz w:val="18"/>
              </w:rPr>
            </w:pPr>
            <w:del w:id="2151" w:author="naseem begum" w:date="2018-05-18T09:24:00Z">
              <w:r w:rsidRPr="003300C6" w:rsidDel="00CF7A7F">
                <w:rPr>
                  <w:sz w:val="18"/>
                </w:rPr>
                <w:delText>Programador</w:delText>
              </w:r>
            </w:del>
          </w:p>
        </w:tc>
        <w:tc>
          <w:tcPr>
            <w:tcW w:w="1276" w:type="dxa"/>
          </w:tcPr>
          <w:p w14:paraId="587F4956" w14:textId="2831D982" w:rsidR="00455D1B" w:rsidRPr="003300C6" w:rsidDel="00CF7A7F" w:rsidRDefault="00B3719E" w:rsidP="00EA5897">
            <w:pPr>
              <w:spacing w:before="120"/>
              <w:jc w:val="center"/>
              <w:cnfStyle w:val="000000100000" w:firstRow="0" w:lastRow="0" w:firstColumn="0" w:lastColumn="0" w:oddVBand="0" w:evenVBand="0" w:oddHBand="1" w:evenHBand="0" w:firstRowFirstColumn="0" w:firstRowLastColumn="0" w:lastRowFirstColumn="0" w:lastRowLastColumn="0"/>
              <w:rPr>
                <w:del w:id="2152" w:author="naseem begum" w:date="2018-05-18T09:24:00Z"/>
                <w:sz w:val="18"/>
              </w:rPr>
            </w:pPr>
            <w:del w:id="2153" w:author="naseem begum" w:date="2018-05-18T09:24:00Z">
              <w:r w:rsidRPr="003300C6" w:rsidDel="00CF7A7F">
                <w:rPr>
                  <w:sz w:val="18"/>
                </w:rPr>
                <w:delText>675</w:delText>
              </w:r>
            </w:del>
          </w:p>
        </w:tc>
      </w:tr>
      <w:tr w:rsidR="00455D1B" w:rsidDel="00CF7A7F" w14:paraId="281EFC4F" w14:textId="15DE0D00" w:rsidTr="003300C6">
        <w:trPr>
          <w:del w:id="2154"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34328FF0" w14:textId="4E0B1A4E" w:rsidR="00455D1B" w:rsidRPr="003300C6" w:rsidDel="00CF7A7F" w:rsidRDefault="00455D1B" w:rsidP="00522132">
            <w:pPr>
              <w:spacing w:before="120"/>
              <w:rPr>
                <w:del w:id="2155" w:author="naseem begum" w:date="2018-05-18T09:24:00Z"/>
                <w:sz w:val="18"/>
              </w:rPr>
            </w:pPr>
            <w:del w:id="2156" w:author="naseem begum" w:date="2018-05-18T09:24:00Z">
              <w:r w:rsidRPr="003300C6" w:rsidDel="00CF7A7F">
                <w:rPr>
                  <w:sz w:val="18"/>
                </w:rPr>
                <w:delText>Estudiar el código</w:delText>
              </w:r>
            </w:del>
          </w:p>
        </w:tc>
        <w:tc>
          <w:tcPr>
            <w:tcW w:w="1147" w:type="dxa"/>
          </w:tcPr>
          <w:p w14:paraId="12C8A828" w14:textId="76F5CC6D" w:rsidR="00455D1B" w:rsidRPr="003300C6" w:rsidDel="00CF7A7F" w:rsidRDefault="00916DC0" w:rsidP="00522132">
            <w:pPr>
              <w:spacing w:before="120"/>
              <w:jc w:val="center"/>
              <w:cnfStyle w:val="000000000000" w:firstRow="0" w:lastRow="0" w:firstColumn="0" w:lastColumn="0" w:oddVBand="0" w:evenVBand="0" w:oddHBand="0" w:evenHBand="0" w:firstRowFirstColumn="0" w:firstRowLastColumn="0" w:lastRowFirstColumn="0" w:lastRowLastColumn="0"/>
              <w:rPr>
                <w:del w:id="2157" w:author="naseem begum" w:date="2018-05-18T09:24:00Z"/>
                <w:sz w:val="18"/>
              </w:rPr>
            </w:pPr>
            <w:del w:id="2158" w:author="naseem begum" w:date="2018-05-18T09:24:00Z">
              <w:r w:rsidRPr="003300C6" w:rsidDel="00CF7A7F">
                <w:rPr>
                  <w:sz w:val="18"/>
                </w:rPr>
                <w:delText>40</w:delText>
              </w:r>
            </w:del>
          </w:p>
        </w:tc>
        <w:tc>
          <w:tcPr>
            <w:tcW w:w="2131" w:type="dxa"/>
          </w:tcPr>
          <w:p w14:paraId="36E7C253" w14:textId="5DDD4754" w:rsidR="00455D1B" w:rsidRPr="003300C6" w:rsidDel="00CF7A7F" w:rsidRDefault="00916DC0" w:rsidP="00522132">
            <w:pPr>
              <w:spacing w:before="120" w:after="60"/>
              <w:jc w:val="center"/>
              <w:cnfStyle w:val="000000000000" w:firstRow="0" w:lastRow="0" w:firstColumn="0" w:lastColumn="0" w:oddVBand="0" w:evenVBand="0" w:oddHBand="0" w:evenHBand="0" w:firstRowFirstColumn="0" w:firstRowLastColumn="0" w:lastRowFirstColumn="0" w:lastRowLastColumn="0"/>
              <w:rPr>
                <w:del w:id="2159" w:author="naseem begum" w:date="2018-05-18T09:24:00Z"/>
                <w:sz w:val="18"/>
              </w:rPr>
            </w:pPr>
            <w:del w:id="2160" w:author="naseem begum" w:date="2018-05-18T09:24:00Z">
              <w:r w:rsidRPr="003300C6" w:rsidDel="00CF7A7F">
                <w:rPr>
                  <w:sz w:val="18"/>
                </w:rPr>
                <w:delText>Analista</w:delText>
              </w:r>
            </w:del>
          </w:p>
        </w:tc>
        <w:tc>
          <w:tcPr>
            <w:tcW w:w="1276" w:type="dxa"/>
          </w:tcPr>
          <w:p w14:paraId="7416C20A" w14:textId="43E07B11" w:rsidR="00455D1B" w:rsidRPr="003300C6" w:rsidDel="00CF7A7F" w:rsidRDefault="00B3719E" w:rsidP="00EA5897">
            <w:pPr>
              <w:spacing w:before="120"/>
              <w:jc w:val="center"/>
              <w:cnfStyle w:val="000000000000" w:firstRow="0" w:lastRow="0" w:firstColumn="0" w:lastColumn="0" w:oddVBand="0" w:evenVBand="0" w:oddHBand="0" w:evenHBand="0" w:firstRowFirstColumn="0" w:firstRowLastColumn="0" w:lastRowFirstColumn="0" w:lastRowLastColumn="0"/>
              <w:rPr>
                <w:del w:id="2161" w:author="naseem begum" w:date="2018-05-18T09:24:00Z"/>
                <w:sz w:val="18"/>
              </w:rPr>
            </w:pPr>
            <w:del w:id="2162" w:author="naseem begum" w:date="2018-05-18T09:24:00Z">
              <w:r w:rsidRPr="003300C6" w:rsidDel="00CF7A7F">
                <w:rPr>
                  <w:sz w:val="18"/>
                </w:rPr>
                <w:delText>1280</w:delText>
              </w:r>
            </w:del>
          </w:p>
        </w:tc>
      </w:tr>
      <w:tr w:rsidR="00455D1B" w:rsidDel="00CF7A7F" w14:paraId="3C25166C" w14:textId="1BF8BD0A" w:rsidTr="003300C6">
        <w:trPr>
          <w:cnfStyle w:val="000000100000" w:firstRow="0" w:lastRow="0" w:firstColumn="0" w:lastColumn="0" w:oddVBand="0" w:evenVBand="0" w:oddHBand="1" w:evenHBand="0" w:firstRowFirstColumn="0" w:firstRowLastColumn="0" w:lastRowFirstColumn="0" w:lastRowLastColumn="0"/>
          <w:del w:id="2163"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47C23425" w14:textId="2144BEB7" w:rsidR="00455D1B" w:rsidRPr="003300C6" w:rsidDel="00CF7A7F" w:rsidRDefault="00455D1B" w:rsidP="00522132">
            <w:pPr>
              <w:spacing w:before="120"/>
              <w:rPr>
                <w:del w:id="2164" w:author="naseem begum" w:date="2018-05-18T09:24:00Z"/>
                <w:sz w:val="18"/>
              </w:rPr>
            </w:pPr>
            <w:del w:id="2165" w:author="naseem begum" w:date="2018-05-18T09:24:00Z">
              <w:r w:rsidRPr="003300C6" w:rsidDel="00CF7A7F">
                <w:rPr>
                  <w:sz w:val="18"/>
                </w:rPr>
                <w:delText>Gestionar el proyecto</w:delText>
              </w:r>
            </w:del>
          </w:p>
        </w:tc>
        <w:tc>
          <w:tcPr>
            <w:tcW w:w="1147" w:type="dxa"/>
          </w:tcPr>
          <w:p w14:paraId="00575A4B" w14:textId="125E257D" w:rsidR="00455D1B" w:rsidRPr="003300C6" w:rsidDel="00CF7A7F" w:rsidRDefault="00916DC0" w:rsidP="00522132">
            <w:pPr>
              <w:spacing w:before="120"/>
              <w:jc w:val="center"/>
              <w:cnfStyle w:val="000000100000" w:firstRow="0" w:lastRow="0" w:firstColumn="0" w:lastColumn="0" w:oddVBand="0" w:evenVBand="0" w:oddHBand="1" w:evenHBand="0" w:firstRowFirstColumn="0" w:firstRowLastColumn="0" w:lastRowFirstColumn="0" w:lastRowLastColumn="0"/>
              <w:rPr>
                <w:del w:id="2166" w:author="naseem begum" w:date="2018-05-18T09:24:00Z"/>
                <w:sz w:val="18"/>
              </w:rPr>
            </w:pPr>
            <w:del w:id="2167" w:author="naseem begum" w:date="2018-05-18T09:24:00Z">
              <w:r w:rsidRPr="003300C6" w:rsidDel="00CF7A7F">
                <w:rPr>
                  <w:sz w:val="18"/>
                </w:rPr>
                <w:delText>90</w:delText>
              </w:r>
            </w:del>
          </w:p>
        </w:tc>
        <w:tc>
          <w:tcPr>
            <w:tcW w:w="2131" w:type="dxa"/>
          </w:tcPr>
          <w:p w14:paraId="322FA379" w14:textId="276F018B" w:rsidR="00455D1B" w:rsidRPr="003300C6" w:rsidDel="00CF7A7F" w:rsidRDefault="00916DC0" w:rsidP="00522132">
            <w:pPr>
              <w:spacing w:before="120" w:after="60"/>
              <w:jc w:val="center"/>
              <w:cnfStyle w:val="000000100000" w:firstRow="0" w:lastRow="0" w:firstColumn="0" w:lastColumn="0" w:oddVBand="0" w:evenVBand="0" w:oddHBand="1" w:evenHBand="0" w:firstRowFirstColumn="0" w:firstRowLastColumn="0" w:lastRowFirstColumn="0" w:lastRowLastColumn="0"/>
              <w:rPr>
                <w:del w:id="2168" w:author="naseem begum" w:date="2018-05-18T09:24:00Z"/>
                <w:sz w:val="18"/>
              </w:rPr>
            </w:pPr>
            <w:del w:id="2169" w:author="naseem begum" w:date="2018-05-18T09:24:00Z">
              <w:r w:rsidRPr="003300C6" w:rsidDel="00CF7A7F">
                <w:rPr>
                  <w:sz w:val="18"/>
                </w:rPr>
                <w:delText>Jefe de Proyecto</w:delText>
              </w:r>
            </w:del>
          </w:p>
        </w:tc>
        <w:tc>
          <w:tcPr>
            <w:tcW w:w="1276" w:type="dxa"/>
          </w:tcPr>
          <w:p w14:paraId="689F2396" w14:textId="1EE395DB" w:rsidR="00455D1B" w:rsidRPr="003300C6" w:rsidDel="00CF7A7F" w:rsidRDefault="00B3719E" w:rsidP="00EA5897">
            <w:pPr>
              <w:spacing w:before="120"/>
              <w:jc w:val="center"/>
              <w:cnfStyle w:val="000000100000" w:firstRow="0" w:lastRow="0" w:firstColumn="0" w:lastColumn="0" w:oddVBand="0" w:evenVBand="0" w:oddHBand="1" w:evenHBand="0" w:firstRowFirstColumn="0" w:firstRowLastColumn="0" w:lastRowFirstColumn="0" w:lastRowLastColumn="0"/>
              <w:rPr>
                <w:del w:id="2170" w:author="naseem begum" w:date="2018-05-18T09:24:00Z"/>
                <w:sz w:val="18"/>
              </w:rPr>
            </w:pPr>
            <w:del w:id="2171" w:author="naseem begum" w:date="2018-05-18T09:24:00Z">
              <w:r w:rsidRPr="003300C6" w:rsidDel="00CF7A7F">
                <w:rPr>
                  <w:sz w:val="18"/>
                </w:rPr>
                <w:delText>3330</w:delText>
              </w:r>
            </w:del>
          </w:p>
        </w:tc>
      </w:tr>
      <w:tr w:rsidR="00455D1B" w:rsidDel="00CF7A7F" w14:paraId="5224F6BD" w14:textId="71B1E23C" w:rsidTr="003300C6">
        <w:trPr>
          <w:del w:id="2172"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75D9FA68" w14:textId="2ACB8B60" w:rsidR="00455D1B" w:rsidRPr="003300C6" w:rsidDel="00CF7A7F" w:rsidRDefault="00916DC0" w:rsidP="00522132">
            <w:pPr>
              <w:spacing w:before="120"/>
              <w:rPr>
                <w:del w:id="2173" w:author="naseem begum" w:date="2018-05-18T09:24:00Z"/>
                <w:sz w:val="18"/>
              </w:rPr>
            </w:pPr>
            <w:del w:id="2174" w:author="naseem begum" w:date="2018-05-18T09:24:00Z">
              <w:r w:rsidRPr="003300C6" w:rsidDel="00CF7A7F">
                <w:rPr>
                  <w:sz w:val="18"/>
                </w:rPr>
                <w:delText>Refactorizar el código</w:delText>
              </w:r>
            </w:del>
          </w:p>
        </w:tc>
        <w:tc>
          <w:tcPr>
            <w:tcW w:w="1147" w:type="dxa"/>
          </w:tcPr>
          <w:p w14:paraId="46686B6E" w14:textId="11A3C155" w:rsidR="00455D1B" w:rsidRPr="003300C6" w:rsidDel="00CF7A7F" w:rsidRDefault="00916DC0" w:rsidP="00522132">
            <w:pPr>
              <w:spacing w:before="120"/>
              <w:jc w:val="center"/>
              <w:cnfStyle w:val="000000000000" w:firstRow="0" w:lastRow="0" w:firstColumn="0" w:lastColumn="0" w:oddVBand="0" w:evenVBand="0" w:oddHBand="0" w:evenHBand="0" w:firstRowFirstColumn="0" w:firstRowLastColumn="0" w:lastRowFirstColumn="0" w:lastRowLastColumn="0"/>
              <w:rPr>
                <w:del w:id="2175" w:author="naseem begum" w:date="2018-05-18T09:24:00Z"/>
                <w:sz w:val="18"/>
              </w:rPr>
            </w:pPr>
            <w:del w:id="2176" w:author="naseem begum" w:date="2018-05-18T09:24:00Z">
              <w:r w:rsidRPr="003300C6" w:rsidDel="00CF7A7F">
                <w:rPr>
                  <w:sz w:val="18"/>
                </w:rPr>
                <w:delText>15</w:delText>
              </w:r>
            </w:del>
          </w:p>
        </w:tc>
        <w:tc>
          <w:tcPr>
            <w:tcW w:w="2131" w:type="dxa"/>
          </w:tcPr>
          <w:p w14:paraId="5ABD6A9B" w14:textId="59DEF289" w:rsidR="00455D1B" w:rsidRPr="003300C6" w:rsidDel="00CF7A7F" w:rsidRDefault="00916DC0" w:rsidP="00522132">
            <w:pPr>
              <w:spacing w:after="0"/>
              <w:jc w:val="center"/>
              <w:cnfStyle w:val="000000000000" w:firstRow="0" w:lastRow="0" w:firstColumn="0" w:lastColumn="0" w:oddVBand="0" w:evenVBand="0" w:oddHBand="0" w:evenHBand="0" w:firstRowFirstColumn="0" w:firstRowLastColumn="0" w:lastRowFirstColumn="0" w:lastRowLastColumn="0"/>
              <w:rPr>
                <w:del w:id="2177" w:author="naseem begum" w:date="2018-05-18T09:24:00Z"/>
                <w:sz w:val="18"/>
              </w:rPr>
            </w:pPr>
            <w:del w:id="2178" w:author="naseem begum" w:date="2018-05-18T09:24:00Z">
              <w:r w:rsidRPr="003300C6" w:rsidDel="00CF7A7F">
                <w:rPr>
                  <w:sz w:val="18"/>
                </w:rPr>
                <w:delText>Analista 50%</w:delText>
              </w:r>
            </w:del>
          </w:p>
          <w:p w14:paraId="2EEE3A59" w14:textId="23D8D4E5" w:rsidR="00916DC0" w:rsidRPr="003300C6" w:rsidDel="00CF7A7F" w:rsidRDefault="00916DC0" w:rsidP="00522132">
            <w:pPr>
              <w:spacing w:after="60"/>
              <w:jc w:val="center"/>
              <w:cnfStyle w:val="000000000000" w:firstRow="0" w:lastRow="0" w:firstColumn="0" w:lastColumn="0" w:oddVBand="0" w:evenVBand="0" w:oddHBand="0" w:evenHBand="0" w:firstRowFirstColumn="0" w:firstRowLastColumn="0" w:lastRowFirstColumn="0" w:lastRowLastColumn="0"/>
              <w:rPr>
                <w:del w:id="2179" w:author="naseem begum" w:date="2018-05-18T09:24:00Z"/>
                <w:sz w:val="18"/>
              </w:rPr>
            </w:pPr>
            <w:del w:id="2180" w:author="naseem begum" w:date="2018-05-18T09:24:00Z">
              <w:r w:rsidRPr="003300C6" w:rsidDel="00CF7A7F">
                <w:rPr>
                  <w:sz w:val="18"/>
                </w:rPr>
                <w:delText>Programador 50%</w:delText>
              </w:r>
            </w:del>
          </w:p>
        </w:tc>
        <w:tc>
          <w:tcPr>
            <w:tcW w:w="1276" w:type="dxa"/>
          </w:tcPr>
          <w:p w14:paraId="04412494" w14:textId="5DA08241" w:rsidR="00455D1B" w:rsidRPr="003300C6" w:rsidDel="00CF7A7F" w:rsidRDefault="00B3719E" w:rsidP="00EA5897">
            <w:pPr>
              <w:spacing w:before="120"/>
              <w:jc w:val="center"/>
              <w:cnfStyle w:val="000000000000" w:firstRow="0" w:lastRow="0" w:firstColumn="0" w:lastColumn="0" w:oddVBand="0" w:evenVBand="0" w:oddHBand="0" w:evenHBand="0" w:firstRowFirstColumn="0" w:firstRowLastColumn="0" w:lastRowFirstColumn="0" w:lastRowLastColumn="0"/>
              <w:rPr>
                <w:del w:id="2181" w:author="naseem begum" w:date="2018-05-18T09:24:00Z"/>
                <w:sz w:val="18"/>
              </w:rPr>
            </w:pPr>
            <w:del w:id="2182" w:author="naseem begum" w:date="2018-05-18T09:24:00Z">
              <w:r w:rsidRPr="003300C6" w:rsidDel="00CF7A7F">
                <w:rPr>
                  <w:sz w:val="18"/>
                </w:rPr>
                <w:delText>442,5</w:delText>
              </w:r>
            </w:del>
          </w:p>
        </w:tc>
      </w:tr>
      <w:tr w:rsidR="00916DC0" w:rsidDel="00CF7A7F" w14:paraId="12142B6D" w14:textId="31A9E63A" w:rsidTr="003300C6">
        <w:trPr>
          <w:cnfStyle w:val="000000100000" w:firstRow="0" w:lastRow="0" w:firstColumn="0" w:lastColumn="0" w:oddVBand="0" w:evenVBand="0" w:oddHBand="1" w:evenHBand="0" w:firstRowFirstColumn="0" w:firstRowLastColumn="0" w:lastRowFirstColumn="0" w:lastRowLastColumn="0"/>
          <w:del w:id="2183"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6F1A9A9B" w14:textId="693D4C9C" w:rsidR="00916DC0" w:rsidRPr="003300C6" w:rsidDel="00CF7A7F" w:rsidRDefault="00916DC0" w:rsidP="00522132">
            <w:pPr>
              <w:spacing w:before="120"/>
              <w:rPr>
                <w:del w:id="2184" w:author="naseem begum" w:date="2018-05-18T09:24:00Z"/>
                <w:sz w:val="18"/>
              </w:rPr>
            </w:pPr>
            <w:del w:id="2185" w:author="naseem begum" w:date="2018-05-18T09:24:00Z">
              <w:r w:rsidRPr="003300C6" w:rsidDel="00CF7A7F">
                <w:rPr>
                  <w:sz w:val="18"/>
                </w:rPr>
                <w:delText>Documentar la API REST</w:delText>
              </w:r>
            </w:del>
          </w:p>
        </w:tc>
        <w:tc>
          <w:tcPr>
            <w:tcW w:w="1147" w:type="dxa"/>
          </w:tcPr>
          <w:p w14:paraId="6AAA265D" w14:textId="6F8F40D6" w:rsidR="00916DC0" w:rsidRPr="003300C6" w:rsidDel="00CF7A7F" w:rsidRDefault="00916DC0" w:rsidP="00522132">
            <w:pPr>
              <w:spacing w:before="120"/>
              <w:jc w:val="center"/>
              <w:cnfStyle w:val="000000100000" w:firstRow="0" w:lastRow="0" w:firstColumn="0" w:lastColumn="0" w:oddVBand="0" w:evenVBand="0" w:oddHBand="1" w:evenHBand="0" w:firstRowFirstColumn="0" w:firstRowLastColumn="0" w:lastRowFirstColumn="0" w:lastRowLastColumn="0"/>
              <w:rPr>
                <w:del w:id="2186" w:author="naseem begum" w:date="2018-05-18T09:24:00Z"/>
                <w:sz w:val="18"/>
              </w:rPr>
            </w:pPr>
            <w:del w:id="2187" w:author="naseem begum" w:date="2018-05-18T09:24:00Z">
              <w:r w:rsidRPr="003300C6" w:rsidDel="00CF7A7F">
                <w:rPr>
                  <w:sz w:val="18"/>
                </w:rPr>
                <w:delText>40</w:delText>
              </w:r>
            </w:del>
          </w:p>
        </w:tc>
        <w:tc>
          <w:tcPr>
            <w:tcW w:w="2131" w:type="dxa"/>
          </w:tcPr>
          <w:p w14:paraId="1C8EB9F2" w14:textId="410F6DDB" w:rsidR="00916DC0" w:rsidRPr="003300C6" w:rsidDel="00CF7A7F" w:rsidRDefault="00916DC0" w:rsidP="00522132">
            <w:pPr>
              <w:spacing w:before="120" w:after="60"/>
              <w:jc w:val="center"/>
              <w:cnfStyle w:val="000000100000" w:firstRow="0" w:lastRow="0" w:firstColumn="0" w:lastColumn="0" w:oddVBand="0" w:evenVBand="0" w:oddHBand="1" w:evenHBand="0" w:firstRowFirstColumn="0" w:firstRowLastColumn="0" w:lastRowFirstColumn="0" w:lastRowLastColumn="0"/>
              <w:rPr>
                <w:del w:id="2188" w:author="naseem begum" w:date="2018-05-18T09:24:00Z"/>
                <w:sz w:val="18"/>
              </w:rPr>
            </w:pPr>
            <w:del w:id="2189" w:author="naseem begum" w:date="2018-05-18T09:24:00Z">
              <w:r w:rsidRPr="003300C6" w:rsidDel="00CF7A7F">
                <w:rPr>
                  <w:sz w:val="18"/>
                </w:rPr>
                <w:delText>Programador</w:delText>
              </w:r>
            </w:del>
          </w:p>
        </w:tc>
        <w:tc>
          <w:tcPr>
            <w:tcW w:w="1276" w:type="dxa"/>
          </w:tcPr>
          <w:p w14:paraId="2A802B91" w14:textId="0DF2AB7F" w:rsidR="00916DC0" w:rsidRPr="003300C6" w:rsidDel="00CF7A7F" w:rsidRDefault="00B3719E" w:rsidP="00EA5897">
            <w:pPr>
              <w:spacing w:before="120"/>
              <w:jc w:val="center"/>
              <w:cnfStyle w:val="000000100000" w:firstRow="0" w:lastRow="0" w:firstColumn="0" w:lastColumn="0" w:oddVBand="0" w:evenVBand="0" w:oddHBand="1" w:evenHBand="0" w:firstRowFirstColumn="0" w:firstRowLastColumn="0" w:lastRowFirstColumn="0" w:lastRowLastColumn="0"/>
              <w:rPr>
                <w:del w:id="2190" w:author="naseem begum" w:date="2018-05-18T09:24:00Z"/>
                <w:sz w:val="18"/>
              </w:rPr>
            </w:pPr>
            <w:del w:id="2191" w:author="naseem begum" w:date="2018-05-18T09:24:00Z">
              <w:r w:rsidRPr="003300C6" w:rsidDel="00CF7A7F">
                <w:rPr>
                  <w:sz w:val="18"/>
                </w:rPr>
                <w:delText>1080</w:delText>
              </w:r>
            </w:del>
          </w:p>
        </w:tc>
      </w:tr>
      <w:tr w:rsidR="00916DC0" w:rsidDel="00CF7A7F" w14:paraId="6C785C4F" w14:textId="4D6F1906" w:rsidTr="003300C6">
        <w:trPr>
          <w:del w:id="2192"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2AD2AE98" w14:textId="2B5C3833" w:rsidR="00916DC0" w:rsidRPr="003300C6" w:rsidDel="00CF7A7F" w:rsidRDefault="00916DC0" w:rsidP="00522132">
            <w:pPr>
              <w:spacing w:before="120"/>
              <w:rPr>
                <w:del w:id="2193" w:author="naseem begum" w:date="2018-05-18T09:24:00Z"/>
                <w:sz w:val="18"/>
              </w:rPr>
            </w:pPr>
            <w:del w:id="2194" w:author="naseem begum" w:date="2018-05-18T09:24:00Z">
              <w:r w:rsidRPr="003300C6" w:rsidDel="00CF7A7F">
                <w:rPr>
                  <w:sz w:val="18"/>
                </w:rPr>
                <w:delText>Analizar y mejorar los Tests</w:delText>
              </w:r>
            </w:del>
          </w:p>
        </w:tc>
        <w:tc>
          <w:tcPr>
            <w:tcW w:w="1147" w:type="dxa"/>
          </w:tcPr>
          <w:p w14:paraId="6F80C752" w14:textId="60775A11" w:rsidR="00916DC0" w:rsidRPr="003300C6" w:rsidDel="00CF7A7F" w:rsidRDefault="00916DC0" w:rsidP="00522132">
            <w:pPr>
              <w:spacing w:before="120"/>
              <w:jc w:val="center"/>
              <w:cnfStyle w:val="000000000000" w:firstRow="0" w:lastRow="0" w:firstColumn="0" w:lastColumn="0" w:oddVBand="0" w:evenVBand="0" w:oddHBand="0" w:evenHBand="0" w:firstRowFirstColumn="0" w:firstRowLastColumn="0" w:lastRowFirstColumn="0" w:lastRowLastColumn="0"/>
              <w:rPr>
                <w:del w:id="2195" w:author="naseem begum" w:date="2018-05-18T09:24:00Z"/>
                <w:sz w:val="18"/>
              </w:rPr>
            </w:pPr>
            <w:del w:id="2196" w:author="naseem begum" w:date="2018-05-18T09:24:00Z">
              <w:r w:rsidRPr="003300C6" w:rsidDel="00CF7A7F">
                <w:rPr>
                  <w:sz w:val="18"/>
                </w:rPr>
                <w:delText>70</w:delText>
              </w:r>
            </w:del>
          </w:p>
        </w:tc>
        <w:tc>
          <w:tcPr>
            <w:tcW w:w="2131" w:type="dxa"/>
          </w:tcPr>
          <w:p w14:paraId="3A6B8748" w14:textId="3C2A4985" w:rsidR="00916DC0" w:rsidRPr="003300C6" w:rsidDel="00CF7A7F" w:rsidRDefault="00916DC0" w:rsidP="00522132">
            <w:pPr>
              <w:spacing w:before="120" w:after="60"/>
              <w:jc w:val="center"/>
              <w:cnfStyle w:val="000000000000" w:firstRow="0" w:lastRow="0" w:firstColumn="0" w:lastColumn="0" w:oddVBand="0" w:evenVBand="0" w:oddHBand="0" w:evenHBand="0" w:firstRowFirstColumn="0" w:firstRowLastColumn="0" w:lastRowFirstColumn="0" w:lastRowLastColumn="0"/>
              <w:rPr>
                <w:del w:id="2197" w:author="naseem begum" w:date="2018-05-18T09:24:00Z"/>
                <w:sz w:val="18"/>
              </w:rPr>
            </w:pPr>
            <w:del w:id="2198" w:author="naseem begum" w:date="2018-05-18T09:24:00Z">
              <w:r w:rsidRPr="003300C6" w:rsidDel="00CF7A7F">
                <w:rPr>
                  <w:sz w:val="18"/>
                </w:rPr>
                <w:delText>Programador</w:delText>
              </w:r>
            </w:del>
          </w:p>
        </w:tc>
        <w:tc>
          <w:tcPr>
            <w:tcW w:w="1276" w:type="dxa"/>
          </w:tcPr>
          <w:p w14:paraId="4A319D9D" w14:textId="3E25DBD4" w:rsidR="00916DC0" w:rsidRPr="003300C6" w:rsidDel="00CF7A7F" w:rsidRDefault="00B3719E" w:rsidP="00EA5897">
            <w:pPr>
              <w:spacing w:before="120"/>
              <w:jc w:val="center"/>
              <w:cnfStyle w:val="000000000000" w:firstRow="0" w:lastRow="0" w:firstColumn="0" w:lastColumn="0" w:oddVBand="0" w:evenVBand="0" w:oddHBand="0" w:evenHBand="0" w:firstRowFirstColumn="0" w:firstRowLastColumn="0" w:lastRowFirstColumn="0" w:lastRowLastColumn="0"/>
              <w:rPr>
                <w:del w:id="2199" w:author="naseem begum" w:date="2018-05-18T09:24:00Z"/>
                <w:sz w:val="18"/>
              </w:rPr>
            </w:pPr>
            <w:del w:id="2200" w:author="naseem begum" w:date="2018-05-18T09:24:00Z">
              <w:r w:rsidRPr="003300C6" w:rsidDel="00CF7A7F">
                <w:rPr>
                  <w:sz w:val="18"/>
                </w:rPr>
                <w:delText>1890</w:delText>
              </w:r>
            </w:del>
          </w:p>
        </w:tc>
      </w:tr>
      <w:tr w:rsidR="00916DC0" w:rsidDel="00CF7A7F" w14:paraId="5FD57B97" w14:textId="5C189C6A" w:rsidTr="003300C6">
        <w:trPr>
          <w:cnfStyle w:val="000000100000" w:firstRow="0" w:lastRow="0" w:firstColumn="0" w:lastColumn="0" w:oddVBand="0" w:evenVBand="0" w:oddHBand="1" w:evenHBand="0" w:firstRowFirstColumn="0" w:firstRowLastColumn="0" w:lastRowFirstColumn="0" w:lastRowLastColumn="0"/>
          <w:del w:id="2201"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607A3F74" w14:textId="73E83F37" w:rsidR="00916DC0" w:rsidRPr="003300C6" w:rsidDel="00CF7A7F" w:rsidRDefault="00916DC0" w:rsidP="00522132">
            <w:pPr>
              <w:spacing w:before="120"/>
              <w:rPr>
                <w:del w:id="2202" w:author="naseem begum" w:date="2018-05-18T09:24:00Z"/>
                <w:sz w:val="18"/>
              </w:rPr>
            </w:pPr>
            <w:del w:id="2203" w:author="naseem begum" w:date="2018-05-18T09:24:00Z">
              <w:r w:rsidRPr="003300C6" w:rsidDel="00CF7A7F">
                <w:rPr>
                  <w:sz w:val="18"/>
                </w:rPr>
                <w:delText>Implementar y testear nuevos atributos</w:delText>
              </w:r>
            </w:del>
          </w:p>
        </w:tc>
        <w:tc>
          <w:tcPr>
            <w:tcW w:w="1147" w:type="dxa"/>
          </w:tcPr>
          <w:p w14:paraId="4CE12F9D" w14:textId="11C1FB10" w:rsidR="00916DC0" w:rsidRPr="003300C6" w:rsidDel="00CF7A7F" w:rsidRDefault="00916DC0" w:rsidP="00522132">
            <w:pPr>
              <w:spacing w:before="240"/>
              <w:jc w:val="center"/>
              <w:cnfStyle w:val="000000100000" w:firstRow="0" w:lastRow="0" w:firstColumn="0" w:lastColumn="0" w:oddVBand="0" w:evenVBand="0" w:oddHBand="1" w:evenHBand="0" w:firstRowFirstColumn="0" w:firstRowLastColumn="0" w:lastRowFirstColumn="0" w:lastRowLastColumn="0"/>
              <w:rPr>
                <w:del w:id="2204" w:author="naseem begum" w:date="2018-05-18T09:24:00Z"/>
                <w:sz w:val="18"/>
              </w:rPr>
            </w:pPr>
            <w:del w:id="2205" w:author="naseem begum" w:date="2018-05-18T09:24:00Z">
              <w:r w:rsidRPr="003300C6" w:rsidDel="00CF7A7F">
                <w:rPr>
                  <w:sz w:val="18"/>
                </w:rPr>
                <w:delText>70</w:delText>
              </w:r>
            </w:del>
          </w:p>
        </w:tc>
        <w:tc>
          <w:tcPr>
            <w:tcW w:w="2131" w:type="dxa"/>
          </w:tcPr>
          <w:p w14:paraId="00F5F9C2" w14:textId="1BBB9B7A" w:rsidR="00916DC0" w:rsidRPr="003300C6" w:rsidDel="00CF7A7F" w:rsidRDefault="00916DC0" w:rsidP="00522132">
            <w:pPr>
              <w:spacing w:after="0"/>
              <w:jc w:val="center"/>
              <w:cnfStyle w:val="000000100000" w:firstRow="0" w:lastRow="0" w:firstColumn="0" w:lastColumn="0" w:oddVBand="0" w:evenVBand="0" w:oddHBand="1" w:evenHBand="0" w:firstRowFirstColumn="0" w:firstRowLastColumn="0" w:lastRowFirstColumn="0" w:lastRowLastColumn="0"/>
              <w:rPr>
                <w:del w:id="2206" w:author="naseem begum" w:date="2018-05-18T09:24:00Z"/>
                <w:sz w:val="18"/>
              </w:rPr>
            </w:pPr>
            <w:del w:id="2207" w:author="naseem begum" w:date="2018-05-18T09:24:00Z">
              <w:r w:rsidRPr="003300C6" w:rsidDel="00CF7A7F">
                <w:rPr>
                  <w:sz w:val="18"/>
                </w:rPr>
                <w:delText>Analista 20%</w:delText>
              </w:r>
            </w:del>
          </w:p>
          <w:p w14:paraId="37EBCDAD" w14:textId="7E2A8618" w:rsidR="00916DC0" w:rsidRPr="003300C6" w:rsidDel="00CF7A7F" w:rsidRDefault="00916DC0" w:rsidP="00522132">
            <w:pPr>
              <w:spacing w:after="0"/>
              <w:jc w:val="center"/>
              <w:cnfStyle w:val="000000100000" w:firstRow="0" w:lastRow="0" w:firstColumn="0" w:lastColumn="0" w:oddVBand="0" w:evenVBand="0" w:oddHBand="1" w:evenHBand="0" w:firstRowFirstColumn="0" w:firstRowLastColumn="0" w:lastRowFirstColumn="0" w:lastRowLastColumn="0"/>
              <w:rPr>
                <w:del w:id="2208" w:author="naseem begum" w:date="2018-05-18T09:24:00Z"/>
                <w:sz w:val="18"/>
              </w:rPr>
            </w:pPr>
            <w:del w:id="2209" w:author="naseem begum" w:date="2018-05-18T09:24:00Z">
              <w:r w:rsidRPr="003300C6" w:rsidDel="00CF7A7F">
                <w:rPr>
                  <w:sz w:val="18"/>
                </w:rPr>
                <w:delText>Programador 50%</w:delText>
              </w:r>
            </w:del>
          </w:p>
          <w:p w14:paraId="75EC7824" w14:textId="5332D369" w:rsidR="00916DC0" w:rsidRPr="003300C6" w:rsidDel="00CF7A7F" w:rsidRDefault="00916DC0" w:rsidP="00522132">
            <w:pPr>
              <w:spacing w:after="60"/>
              <w:jc w:val="center"/>
              <w:cnfStyle w:val="000000100000" w:firstRow="0" w:lastRow="0" w:firstColumn="0" w:lastColumn="0" w:oddVBand="0" w:evenVBand="0" w:oddHBand="1" w:evenHBand="0" w:firstRowFirstColumn="0" w:firstRowLastColumn="0" w:lastRowFirstColumn="0" w:lastRowLastColumn="0"/>
              <w:rPr>
                <w:del w:id="2210" w:author="naseem begum" w:date="2018-05-18T09:24:00Z"/>
                <w:sz w:val="18"/>
              </w:rPr>
            </w:pPr>
            <w:del w:id="2211" w:author="naseem begum" w:date="2018-05-18T09:24:00Z">
              <w:r w:rsidRPr="003300C6" w:rsidDel="00CF7A7F">
                <w:rPr>
                  <w:sz w:val="18"/>
                </w:rPr>
                <w:delText>Tester 30%</w:delText>
              </w:r>
            </w:del>
          </w:p>
        </w:tc>
        <w:tc>
          <w:tcPr>
            <w:tcW w:w="1276" w:type="dxa"/>
          </w:tcPr>
          <w:p w14:paraId="0BCA02AE" w14:textId="7B49DFB8" w:rsidR="00916DC0" w:rsidRPr="003300C6" w:rsidDel="00CF7A7F" w:rsidRDefault="003F771F" w:rsidP="00EA5897">
            <w:pPr>
              <w:spacing w:before="240"/>
              <w:jc w:val="center"/>
              <w:cnfStyle w:val="000000100000" w:firstRow="0" w:lastRow="0" w:firstColumn="0" w:lastColumn="0" w:oddVBand="0" w:evenVBand="0" w:oddHBand="1" w:evenHBand="0" w:firstRowFirstColumn="0" w:firstRowLastColumn="0" w:lastRowFirstColumn="0" w:lastRowLastColumn="0"/>
              <w:rPr>
                <w:del w:id="2212" w:author="naseem begum" w:date="2018-05-18T09:24:00Z"/>
                <w:sz w:val="18"/>
              </w:rPr>
            </w:pPr>
            <w:del w:id="2213" w:author="naseem begum" w:date="2018-05-18T09:24:00Z">
              <w:r w:rsidRPr="003300C6" w:rsidDel="00CF7A7F">
                <w:rPr>
                  <w:sz w:val="18"/>
                </w:rPr>
                <w:delText>1939</w:delText>
              </w:r>
            </w:del>
          </w:p>
        </w:tc>
      </w:tr>
      <w:tr w:rsidR="00916DC0" w:rsidDel="00CF7A7F" w14:paraId="4CFB9261" w14:textId="36A69DAE" w:rsidTr="003300C6">
        <w:trPr>
          <w:del w:id="2214"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1BF33A68" w14:textId="183E6101" w:rsidR="00916DC0" w:rsidRPr="003300C6" w:rsidDel="00CF7A7F" w:rsidRDefault="00916DC0" w:rsidP="00522132">
            <w:pPr>
              <w:spacing w:before="120"/>
              <w:rPr>
                <w:del w:id="2215" w:author="naseem begum" w:date="2018-05-18T09:24:00Z"/>
                <w:sz w:val="18"/>
              </w:rPr>
            </w:pPr>
            <w:del w:id="2216" w:author="naseem begum" w:date="2018-05-18T09:24:00Z">
              <w:r w:rsidRPr="003300C6" w:rsidDel="00CF7A7F">
                <w:rPr>
                  <w:sz w:val="18"/>
                </w:rPr>
                <w:delText>Implementar y testear nuevas consultas</w:delText>
              </w:r>
            </w:del>
          </w:p>
        </w:tc>
        <w:tc>
          <w:tcPr>
            <w:tcW w:w="1147" w:type="dxa"/>
          </w:tcPr>
          <w:p w14:paraId="5D14667F" w14:textId="4FAD24DC" w:rsidR="00916DC0" w:rsidRPr="003300C6" w:rsidDel="00CF7A7F" w:rsidRDefault="00916DC0" w:rsidP="00522132">
            <w:pPr>
              <w:spacing w:before="240"/>
              <w:jc w:val="center"/>
              <w:cnfStyle w:val="000000000000" w:firstRow="0" w:lastRow="0" w:firstColumn="0" w:lastColumn="0" w:oddVBand="0" w:evenVBand="0" w:oddHBand="0" w:evenHBand="0" w:firstRowFirstColumn="0" w:firstRowLastColumn="0" w:lastRowFirstColumn="0" w:lastRowLastColumn="0"/>
              <w:rPr>
                <w:del w:id="2217" w:author="naseem begum" w:date="2018-05-18T09:24:00Z"/>
                <w:sz w:val="18"/>
              </w:rPr>
            </w:pPr>
            <w:del w:id="2218" w:author="naseem begum" w:date="2018-05-18T09:24:00Z">
              <w:r w:rsidRPr="003300C6" w:rsidDel="00CF7A7F">
                <w:rPr>
                  <w:sz w:val="18"/>
                </w:rPr>
                <w:delText>90</w:delText>
              </w:r>
            </w:del>
          </w:p>
        </w:tc>
        <w:tc>
          <w:tcPr>
            <w:tcW w:w="2131" w:type="dxa"/>
          </w:tcPr>
          <w:p w14:paraId="61110DE4" w14:textId="06433C8D" w:rsidR="00916DC0" w:rsidRPr="003300C6" w:rsidDel="00CF7A7F" w:rsidRDefault="00916DC0" w:rsidP="00522132">
            <w:pPr>
              <w:spacing w:after="0"/>
              <w:jc w:val="center"/>
              <w:cnfStyle w:val="000000000000" w:firstRow="0" w:lastRow="0" w:firstColumn="0" w:lastColumn="0" w:oddVBand="0" w:evenVBand="0" w:oddHBand="0" w:evenHBand="0" w:firstRowFirstColumn="0" w:firstRowLastColumn="0" w:lastRowFirstColumn="0" w:lastRowLastColumn="0"/>
              <w:rPr>
                <w:del w:id="2219" w:author="naseem begum" w:date="2018-05-18T09:24:00Z"/>
                <w:sz w:val="18"/>
              </w:rPr>
            </w:pPr>
            <w:del w:id="2220" w:author="naseem begum" w:date="2018-05-18T09:24:00Z">
              <w:r w:rsidRPr="003300C6" w:rsidDel="00CF7A7F">
                <w:rPr>
                  <w:sz w:val="18"/>
                </w:rPr>
                <w:delText>Analista 20%</w:delText>
              </w:r>
            </w:del>
          </w:p>
          <w:p w14:paraId="664ED831" w14:textId="4D1F8EC9" w:rsidR="00916DC0" w:rsidRPr="003300C6" w:rsidDel="00CF7A7F" w:rsidRDefault="00916DC0" w:rsidP="00522132">
            <w:pPr>
              <w:spacing w:after="0"/>
              <w:jc w:val="center"/>
              <w:cnfStyle w:val="000000000000" w:firstRow="0" w:lastRow="0" w:firstColumn="0" w:lastColumn="0" w:oddVBand="0" w:evenVBand="0" w:oddHBand="0" w:evenHBand="0" w:firstRowFirstColumn="0" w:firstRowLastColumn="0" w:lastRowFirstColumn="0" w:lastRowLastColumn="0"/>
              <w:rPr>
                <w:del w:id="2221" w:author="naseem begum" w:date="2018-05-18T09:24:00Z"/>
                <w:sz w:val="18"/>
              </w:rPr>
            </w:pPr>
            <w:del w:id="2222" w:author="naseem begum" w:date="2018-05-18T09:24:00Z">
              <w:r w:rsidRPr="003300C6" w:rsidDel="00CF7A7F">
                <w:rPr>
                  <w:sz w:val="18"/>
                </w:rPr>
                <w:delText>Programador 50%</w:delText>
              </w:r>
            </w:del>
          </w:p>
          <w:p w14:paraId="72ACF13F" w14:textId="2852C748" w:rsidR="00916DC0" w:rsidRPr="003300C6" w:rsidDel="00CF7A7F" w:rsidRDefault="00916DC0" w:rsidP="00522132">
            <w:pPr>
              <w:spacing w:after="60"/>
              <w:jc w:val="center"/>
              <w:cnfStyle w:val="000000000000" w:firstRow="0" w:lastRow="0" w:firstColumn="0" w:lastColumn="0" w:oddVBand="0" w:evenVBand="0" w:oddHBand="0" w:evenHBand="0" w:firstRowFirstColumn="0" w:firstRowLastColumn="0" w:lastRowFirstColumn="0" w:lastRowLastColumn="0"/>
              <w:rPr>
                <w:del w:id="2223" w:author="naseem begum" w:date="2018-05-18T09:24:00Z"/>
                <w:sz w:val="18"/>
              </w:rPr>
            </w:pPr>
            <w:del w:id="2224" w:author="naseem begum" w:date="2018-05-18T09:24:00Z">
              <w:r w:rsidRPr="003300C6" w:rsidDel="00CF7A7F">
                <w:rPr>
                  <w:sz w:val="18"/>
                </w:rPr>
                <w:delText>Tester 30%</w:delText>
              </w:r>
            </w:del>
          </w:p>
        </w:tc>
        <w:tc>
          <w:tcPr>
            <w:tcW w:w="1276" w:type="dxa"/>
          </w:tcPr>
          <w:p w14:paraId="6FAFF94B" w14:textId="32B3CC05" w:rsidR="00916DC0" w:rsidRPr="003300C6" w:rsidDel="00CF7A7F" w:rsidRDefault="003F771F" w:rsidP="00EA5897">
            <w:pPr>
              <w:spacing w:before="240"/>
              <w:jc w:val="center"/>
              <w:cnfStyle w:val="000000000000" w:firstRow="0" w:lastRow="0" w:firstColumn="0" w:lastColumn="0" w:oddVBand="0" w:evenVBand="0" w:oddHBand="0" w:evenHBand="0" w:firstRowFirstColumn="0" w:firstRowLastColumn="0" w:lastRowFirstColumn="0" w:lastRowLastColumn="0"/>
              <w:rPr>
                <w:del w:id="2225" w:author="naseem begum" w:date="2018-05-18T09:24:00Z"/>
                <w:sz w:val="18"/>
              </w:rPr>
            </w:pPr>
            <w:del w:id="2226" w:author="naseem begum" w:date="2018-05-18T09:24:00Z">
              <w:r w:rsidRPr="003300C6" w:rsidDel="00CF7A7F">
                <w:rPr>
                  <w:sz w:val="18"/>
                </w:rPr>
                <w:delText>2493</w:delText>
              </w:r>
            </w:del>
          </w:p>
        </w:tc>
      </w:tr>
      <w:tr w:rsidR="00916DC0" w:rsidDel="00CF7A7F" w14:paraId="723F98E1" w14:textId="7AD92F93" w:rsidTr="003300C6">
        <w:trPr>
          <w:cnfStyle w:val="000000100000" w:firstRow="0" w:lastRow="0" w:firstColumn="0" w:lastColumn="0" w:oddVBand="0" w:evenVBand="0" w:oddHBand="1" w:evenHBand="0" w:firstRowFirstColumn="0" w:firstRowLastColumn="0" w:lastRowFirstColumn="0" w:lastRowLastColumn="0"/>
          <w:del w:id="2227"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6A2B6EE0" w14:textId="4B29D8C4" w:rsidR="00916DC0" w:rsidRPr="003300C6" w:rsidDel="00CF7A7F" w:rsidRDefault="00916DC0" w:rsidP="00522132">
            <w:pPr>
              <w:spacing w:before="120"/>
              <w:rPr>
                <w:del w:id="2228" w:author="naseem begum" w:date="2018-05-18T09:24:00Z"/>
                <w:sz w:val="18"/>
              </w:rPr>
            </w:pPr>
            <w:del w:id="2229" w:author="naseem begum" w:date="2018-05-18T09:24:00Z">
              <w:r w:rsidRPr="003300C6" w:rsidDel="00CF7A7F">
                <w:rPr>
                  <w:sz w:val="18"/>
                </w:rPr>
                <w:delText>Realizar tests de aceptación</w:delText>
              </w:r>
            </w:del>
          </w:p>
        </w:tc>
        <w:tc>
          <w:tcPr>
            <w:tcW w:w="1147" w:type="dxa"/>
          </w:tcPr>
          <w:p w14:paraId="1F4966D6" w14:textId="5177FEC6" w:rsidR="00916DC0" w:rsidRPr="003300C6" w:rsidDel="00CF7A7F" w:rsidRDefault="00916DC0" w:rsidP="00522132">
            <w:pPr>
              <w:spacing w:before="120"/>
              <w:jc w:val="center"/>
              <w:cnfStyle w:val="000000100000" w:firstRow="0" w:lastRow="0" w:firstColumn="0" w:lastColumn="0" w:oddVBand="0" w:evenVBand="0" w:oddHBand="1" w:evenHBand="0" w:firstRowFirstColumn="0" w:firstRowLastColumn="0" w:lastRowFirstColumn="0" w:lastRowLastColumn="0"/>
              <w:rPr>
                <w:del w:id="2230" w:author="naseem begum" w:date="2018-05-18T09:24:00Z"/>
                <w:sz w:val="18"/>
              </w:rPr>
            </w:pPr>
            <w:del w:id="2231" w:author="naseem begum" w:date="2018-05-18T09:24:00Z">
              <w:r w:rsidRPr="003300C6" w:rsidDel="00CF7A7F">
                <w:rPr>
                  <w:sz w:val="18"/>
                </w:rPr>
                <w:delText>30</w:delText>
              </w:r>
            </w:del>
          </w:p>
        </w:tc>
        <w:tc>
          <w:tcPr>
            <w:tcW w:w="2131" w:type="dxa"/>
          </w:tcPr>
          <w:p w14:paraId="5DFAE2F4" w14:textId="5C0B1439" w:rsidR="00916DC0" w:rsidRPr="003300C6" w:rsidDel="00CF7A7F" w:rsidRDefault="00916DC0" w:rsidP="00522132">
            <w:pPr>
              <w:spacing w:before="120" w:after="60"/>
              <w:jc w:val="center"/>
              <w:cnfStyle w:val="000000100000" w:firstRow="0" w:lastRow="0" w:firstColumn="0" w:lastColumn="0" w:oddVBand="0" w:evenVBand="0" w:oddHBand="1" w:evenHBand="0" w:firstRowFirstColumn="0" w:firstRowLastColumn="0" w:lastRowFirstColumn="0" w:lastRowLastColumn="0"/>
              <w:rPr>
                <w:del w:id="2232" w:author="naseem begum" w:date="2018-05-18T09:24:00Z"/>
                <w:sz w:val="18"/>
              </w:rPr>
            </w:pPr>
            <w:del w:id="2233" w:author="naseem begum" w:date="2018-05-18T09:24:00Z">
              <w:r w:rsidRPr="003300C6" w:rsidDel="00CF7A7F">
                <w:rPr>
                  <w:sz w:val="18"/>
                </w:rPr>
                <w:delText>Tester</w:delText>
              </w:r>
            </w:del>
          </w:p>
        </w:tc>
        <w:tc>
          <w:tcPr>
            <w:tcW w:w="1276" w:type="dxa"/>
          </w:tcPr>
          <w:p w14:paraId="7CE181DB" w14:textId="017183C8" w:rsidR="00916DC0" w:rsidRPr="003300C6" w:rsidDel="00CF7A7F" w:rsidRDefault="00B3719E" w:rsidP="00EA5897">
            <w:pPr>
              <w:spacing w:before="120"/>
              <w:jc w:val="center"/>
              <w:cnfStyle w:val="000000100000" w:firstRow="0" w:lastRow="0" w:firstColumn="0" w:lastColumn="0" w:oddVBand="0" w:evenVBand="0" w:oddHBand="1" w:evenHBand="0" w:firstRowFirstColumn="0" w:firstRowLastColumn="0" w:lastRowFirstColumn="0" w:lastRowLastColumn="0"/>
              <w:rPr>
                <w:del w:id="2234" w:author="naseem begum" w:date="2018-05-18T09:24:00Z"/>
                <w:sz w:val="18"/>
              </w:rPr>
            </w:pPr>
            <w:del w:id="2235" w:author="naseem begum" w:date="2018-05-18T09:24:00Z">
              <w:r w:rsidRPr="003300C6" w:rsidDel="00CF7A7F">
                <w:rPr>
                  <w:sz w:val="18"/>
                </w:rPr>
                <w:delText>780</w:delText>
              </w:r>
            </w:del>
          </w:p>
        </w:tc>
      </w:tr>
      <w:tr w:rsidR="00916DC0" w:rsidDel="00CF7A7F" w14:paraId="27808A2B" w14:textId="59CD97A2" w:rsidTr="003300C6">
        <w:trPr>
          <w:del w:id="2236"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0CD8E65A" w14:textId="038E72B9" w:rsidR="00916DC0" w:rsidRPr="003300C6" w:rsidDel="00CF7A7F" w:rsidRDefault="00916DC0" w:rsidP="00522132">
            <w:pPr>
              <w:spacing w:before="120"/>
              <w:rPr>
                <w:del w:id="2237" w:author="naseem begum" w:date="2018-05-18T09:24:00Z"/>
                <w:sz w:val="18"/>
              </w:rPr>
            </w:pPr>
            <w:del w:id="2238" w:author="naseem begum" w:date="2018-05-18T09:24:00Z">
              <w:r w:rsidRPr="003300C6" w:rsidDel="00CF7A7F">
                <w:rPr>
                  <w:sz w:val="18"/>
                </w:rPr>
                <w:delText>Redactar Manual de configuración</w:delText>
              </w:r>
            </w:del>
          </w:p>
        </w:tc>
        <w:tc>
          <w:tcPr>
            <w:tcW w:w="1147" w:type="dxa"/>
          </w:tcPr>
          <w:p w14:paraId="7809D2D9" w14:textId="7DA03511" w:rsidR="00916DC0" w:rsidRPr="003300C6" w:rsidDel="00CF7A7F" w:rsidRDefault="00916DC0" w:rsidP="00522132">
            <w:pPr>
              <w:spacing w:before="120"/>
              <w:jc w:val="center"/>
              <w:cnfStyle w:val="000000000000" w:firstRow="0" w:lastRow="0" w:firstColumn="0" w:lastColumn="0" w:oddVBand="0" w:evenVBand="0" w:oddHBand="0" w:evenHBand="0" w:firstRowFirstColumn="0" w:firstRowLastColumn="0" w:lastRowFirstColumn="0" w:lastRowLastColumn="0"/>
              <w:rPr>
                <w:del w:id="2239" w:author="naseem begum" w:date="2018-05-18T09:24:00Z"/>
                <w:sz w:val="18"/>
              </w:rPr>
            </w:pPr>
            <w:del w:id="2240" w:author="naseem begum" w:date="2018-05-18T09:24:00Z">
              <w:r w:rsidRPr="003300C6" w:rsidDel="00CF7A7F">
                <w:rPr>
                  <w:sz w:val="18"/>
                </w:rPr>
                <w:delText>25</w:delText>
              </w:r>
            </w:del>
          </w:p>
        </w:tc>
        <w:tc>
          <w:tcPr>
            <w:tcW w:w="2131" w:type="dxa"/>
          </w:tcPr>
          <w:p w14:paraId="2BEACBF7" w14:textId="34C704BA" w:rsidR="00916DC0" w:rsidRPr="003300C6" w:rsidDel="00CF7A7F" w:rsidRDefault="00916DC0" w:rsidP="00522132">
            <w:pPr>
              <w:spacing w:before="120" w:after="60"/>
              <w:jc w:val="center"/>
              <w:cnfStyle w:val="000000000000" w:firstRow="0" w:lastRow="0" w:firstColumn="0" w:lastColumn="0" w:oddVBand="0" w:evenVBand="0" w:oddHBand="0" w:evenHBand="0" w:firstRowFirstColumn="0" w:firstRowLastColumn="0" w:lastRowFirstColumn="0" w:lastRowLastColumn="0"/>
              <w:rPr>
                <w:del w:id="2241" w:author="naseem begum" w:date="2018-05-18T09:24:00Z"/>
                <w:sz w:val="18"/>
              </w:rPr>
            </w:pPr>
            <w:del w:id="2242" w:author="naseem begum" w:date="2018-05-18T09:24:00Z">
              <w:r w:rsidRPr="003300C6" w:rsidDel="00CF7A7F">
                <w:rPr>
                  <w:sz w:val="18"/>
                </w:rPr>
                <w:delText>Programador</w:delText>
              </w:r>
            </w:del>
          </w:p>
        </w:tc>
        <w:tc>
          <w:tcPr>
            <w:tcW w:w="1276" w:type="dxa"/>
          </w:tcPr>
          <w:p w14:paraId="699F8364" w14:textId="5BAB684F" w:rsidR="00916DC0" w:rsidRPr="003300C6" w:rsidDel="00CF7A7F" w:rsidRDefault="00B3719E" w:rsidP="00EA5897">
            <w:pPr>
              <w:spacing w:before="120"/>
              <w:jc w:val="center"/>
              <w:cnfStyle w:val="000000000000" w:firstRow="0" w:lastRow="0" w:firstColumn="0" w:lastColumn="0" w:oddVBand="0" w:evenVBand="0" w:oddHBand="0" w:evenHBand="0" w:firstRowFirstColumn="0" w:firstRowLastColumn="0" w:lastRowFirstColumn="0" w:lastRowLastColumn="0"/>
              <w:rPr>
                <w:del w:id="2243" w:author="naseem begum" w:date="2018-05-18T09:24:00Z"/>
                <w:sz w:val="18"/>
              </w:rPr>
            </w:pPr>
            <w:del w:id="2244" w:author="naseem begum" w:date="2018-05-18T09:24:00Z">
              <w:r w:rsidRPr="003300C6" w:rsidDel="00CF7A7F">
                <w:rPr>
                  <w:sz w:val="18"/>
                </w:rPr>
                <w:delText>675</w:delText>
              </w:r>
            </w:del>
          </w:p>
        </w:tc>
      </w:tr>
      <w:tr w:rsidR="00916DC0" w:rsidDel="00CF7A7F" w14:paraId="503DBEC1" w14:textId="4028DC43" w:rsidTr="003300C6">
        <w:trPr>
          <w:cnfStyle w:val="000000100000" w:firstRow="0" w:lastRow="0" w:firstColumn="0" w:lastColumn="0" w:oddVBand="0" w:evenVBand="0" w:oddHBand="1" w:evenHBand="0" w:firstRowFirstColumn="0" w:firstRowLastColumn="0" w:lastRowFirstColumn="0" w:lastRowLastColumn="0"/>
          <w:del w:id="2245"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09414A3F" w14:textId="6F41BBD9" w:rsidR="00916DC0" w:rsidRPr="003300C6" w:rsidDel="00CF7A7F" w:rsidRDefault="00916DC0" w:rsidP="00522132">
            <w:pPr>
              <w:spacing w:before="120"/>
              <w:rPr>
                <w:del w:id="2246" w:author="naseem begum" w:date="2018-05-18T09:24:00Z"/>
                <w:sz w:val="18"/>
              </w:rPr>
            </w:pPr>
            <w:del w:id="2247" w:author="naseem begum" w:date="2018-05-18T09:24:00Z">
              <w:r w:rsidRPr="003300C6" w:rsidDel="00CF7A7F">
                <w:rPr>
                  <w:sz w:val="18"/>
                </w:rPr>
                <w:delText>Redactar la Memoria final</w:delText>
              </w:r>
            </w:del>
          </w:p>
        </w:tc>
        <w:tc>
          <w:tcPr>
            <w:tcW w:w="1147" w:type="dxa"/>
          </w:tcPr>
          <w:p w14:paraId="28CA1653" w14:textId="21905F92" w:rsidR="00916DC0" w:rsidRPr="003300C6" w:rsidDel="00CF7A7F" w:rsidRDefault="00916DC0" w:rsidP="00522132">
            <w:pPr>
              <w:spacing w:before="120"/>
              <w:jc w:val="center"/>
              <w:cnfStyle w:val="000000100000" w:firstRow="0" w:lastRow="0" w:firstColumn="0" w:lastColumn="0" w:oddVBand="0" w:evenVBand="0" w:oddHBand="1" w:evenHBand="0" w:firstRowFirstColumn="0" w:firstRowLastColumn="0" w:lastRowFirstColumn="0" w:lastRowLastColumn="0"/>
              <w:rPr>
                <w:del w:id="2248" w:author="naseem begum" w:date="2018-05-18T09:24:00Z"/>
                <w:sz w:val="18"/>
              </w:rPr>
            </w:pPr>
            <w:del w:id="2249" w:author="naseem begum" w:date="2018-05-18T09:24:00Z">
              <w:r w:rsidRPr="003300C6" w:rsidDel="00CF7A7F">
                <w:rPr>
                  <w:sz w:val="18"/>
                </w:rPr>
                <w:delText>60</w:delText>
              </w:r>
            </w:del>
          </w:p>
        </w:tc>
        <w:tc>
          <w:tcPr>
            <w:tcW w:w="2131" w:type="dxa"/>
          </w:tcPr>
          <w:p w14:paraId="6BC733E9" w14:textId="6F6FD7B6" w:rsidR="00916DC0" w:rsidRPr="003300C6" w:rsidDel="00CF7A7F" w:rsidRDefault="00916DC0" w:rsidP="00522132">
            <w:pPr>
              <w:spacing w:before="120" w:after="60"/>
              <w:jc w:val="center"/>
              <w:cnfStyle w:val="000000100000" w:firstRow="0" w:lastRow="0" w:firstColumn="0" w:lastColumn="0" w:oddVBand="0" w:evenVBand="0" w:oddHBand="1" w:evenHBand="0" w:firstRowFirstColumn="0" w:firstRowLastColumn="0" w:lastRowFirstColumn="0" w:lastRowLastColumn="0"/>
              <w:rPr>
                <w:del w:id="2250" w:author="naseem begum" w:date="2018-05-18T09:24:00Z"/>
                <w:sz w:val="18"/>
              </w:rPr>
            </w:pPr>
            <w:del w:id="2251" w:author="naseem begum" w:date="2018-05-18T09:24:00Z">
              <w:r w:rsidRPr="003300C6" w:rsidDel="00CF7A7F">
                <w:rPr>
                  <w:sz w:val="18"/>
                </w:rPr>
                <w:delText>Jefe de Proyecto</w:delText>
              </w:r>
            </w:del>
          </w:p>
        </w:tc>
        <w:tc>
          <w:tcPr>
            <w:tcW w:w="1276" w:type="dxa"/>
          </w:tcPr>
          <w:p w14:paraId="541F4F9B" w14:textId="692B60AE" w:rsidR="00916DC0" w:rsidRPr="003300C6" w:rsidDel="00CF7A7F" w:rsidRDefault="00B3719E" w:rsidP="00EA5897">
            <w:pPr>
              <w:spacing w:before="120"/>
              <w:jc w:val="center"/>
              <w:cnfStyle w:val="000000100000" w:firstRow="0" w:lastRow="0" w:firstColumn="0" w:lastColumn="0" w:oddVBand="0" w:evenVBand="0" w:oddHBand="1" w:evenHBand="0" w:firstRowFirstColumn="0" w:firstRowLastColumn="0" w:lastRowFirstColumn="0" w:lastRowLastColumn="0"/>
              <w:rPr>
                <w:del w:id="2252" w:author="naseem begum" w:date="2018-05-18T09:24:00Z"/>
                <w:sz w:val="18"/>
              </w:rPr>
            </w:pPr>
            <w:del w:id="2253" w:author="naseem begum" w:date="2018-05-18T09:24:00Z">
              <w:r w:rsidRPr="003300C6" w:rsidDel="00CF7A7F">
                <w:rPr>
                  <w:sz w:val="18"/>
                </w:rPr>
                <w:delText>2220</w:delText>
              </w:r>
            </w:del>
          </w:p>
        </w:tc>
      </w:tr>
      <w:tr w:rsidR="00916DC0" w:rsidDel="00CF7A7F" w14:paraId="482A5F8E" w14:textId="29645089" w:rsidTr="003300C6">
        <w:trPr>
          <w:del w:id="2254"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6BCBDCF5" w14:textId="04C91CE4" w:rsidR="00916DC0" w:rsidRPr="003300C6" w:rsidDel="00CF7A7F" w:rsidRDefault="00916DC0" w:rsidP="00522132">
            <w:pPr>
              <w:spacing w:before="120"/>
              <w:rPr>
                <w:del w:id="2255" w:author="naseem begum" w:date="2018-05-18T09:24:00Z"/>
                <w:sz w:val="18"/>
              </w:rPr>
            </w:pPr>
            <w:del w:id="2256" w:author="naseem begum" w:date="2018-05-18T09:24:00Z">
              <w:r w:rsidRPr="003300C6" w:rsidDel="00CF7A7F">
                <w:rPr>
                  <w:sz w:val="18"/>
                </w:rPr>
                <w:delText>Preparar la Defensa</w:delText>
              </w:r>
            </w:del>
          </w:p>
        </w:tc>
        <w:tc>
          <w:tcPr>
            <w:tcW w:w="1147" w:type="dxa"/>
          </w:tcPr>
          <w:p w14:paraId="06E8A3F6" w14:textId="0DCEB938" w:rsidR="00916DC0" w:rsidRPr="003300C6" w:rsidDel="00CF7A7F" w:rsidRDefault="00916DC0" w:rsidP="00522132">
            <w:pPr>
              <w:spacing w:before="120"/>
              <w:jc w:val="center"/>
              <w:cnfStyle w:val="000000000000" w:firstRow="0" w:lastRow="0" w:firstColumn="0" w:lastColumn="0" w:oddVBand="0" w:evenVBand="0" w:oddHBand="0" w:evenHBand="0" w:firstRowFirstColumn="0" w:firstRowLastColumn="0" w:lastRowFirstColumn="0" w:lastRowLastColumn="0"/>
              <w:rPr>
                <w:del w:id="2257" w:author="naseem begum" w:date="2018-05-18T09:24:00Z"/>
                <w:sz w:val="18"/>
              </w:rPr>
            </w:pPr>
            <w:del w:id="2258" w:author="naseem begum" w:date="2018-05-18T09:24:00Z">
              <w:r w:rsidRPr="003300C6" w:rsidDel="00CF7A7F">
                <w:rPr>
                  <w:sz w:val="18"/>
                </w:rPr>
                <w:delText>20</w:delText>
              </w:r>
            </w:del>
          </w:p>
        </w:tc>
        <w:tc>
          <w:tcPr>
            <w:tcW w:w="2131" w:type="dxa"/>
          </w:tcPr>
          <w:p w14:paraId="25E6B8B6" w14:textId="139EFDDF" w:rsidR="00916DC0" w:rsidRPr="003300C6" w:rsidDel="00CF7A7F" w:rsidRDefault="00916DC0" w:rsidP="00522132">
            <w:pPr>
              <w:spacing w:before="120" w:after="60"/>
              <w:jc w:val="center"/>
              <w:cnfStyle w:val="000000000000" w:firstRow="0" w:lastRow="0" w:firstColumn="0" w:lastColumn="0" w:oddVBand="0" w:evenVBand="0" w:oddHBand="0" w:evenHBand="0" w:firstRowFirstColumn="0" w:firstRowLastColumn="0" w:lastRowFirstColumn="0" w:lastRowLastColumn="0"/>
              <w:rPr>
                <w:del w:id="2259" w:author="naseem begum" w:date="2018-05-18T09:24:00Z"/>
                <w:sz w:val="18"/>
              </w:rPr>
            </w:pPr>
            <w:del w:id="2260" w:author="naseem begum" w:date="2018-05-18T09:24:00Z">
              <w:r w:rsidRPr="003300C6" w:rsidDel="00CF7A7F">
                <w:rPr>
                  <w:sz w:val="18"/>
                </w:rPr>
                <w:delText>Jefe de Proyecto</w:delText>
              </w:r>
            </w:del>
          </w:p>
        </w:tc>
        <w:tc>
          <w:tcPr>
            <w:tcW w:w="1276" w:type="dxa"/>
          </w:tcPr>
          <w:p w14:paraId="1F48D544" w14:textId="62E5EA8F" w:rsidR="00916DC0" w:rsidRPr="003300C6" w:rsidDel="00CF7A7F" w:rsidRDefault="00B3719E" w:rsidP="00EA5897">
            <w:pPr>
              <w:spacing w:before="120"/>
              <w:jc w:val="center"/>
              <w:cnfStyle w:val="000000000000" w:firstRow="0" w:lastRow="0" w:firstColumn="0" w:lastColumn="0" w:oddVBand="0" w:evenVBand="0" w:oddHBand="0" w:evenHBand="0" w:firstRowFirstColumn="0" w:firstRowLastColumn="0" w:lastRowFirstColumn="0" w:lastRowLastColumn="0"/>
              <w:rPr>
                <w:del w:id="2261" w:author="naseem begum" w:date="2018-05-18T09:24:00Z"/>
                <w:sz w:val="18"/>
              </w:rPr>
            </w:pPr>
            <w:del w:id="2262" w:author="naseem begum" w:date="2018-05-18T09:24:00Z">
              <w:r w:rsidRPr="003300C6" w:rsidDel="00CF7A7F">
                <w:rPr>
                  <w:sz w:val="18"/>
                </w:rPr>
                <w:delText>740</w:delText>
              </w:r>
            </w:del>
          </w:p>
        </w:tc>
      </w:tr>
      <w:tr w:rsidR="00916DC0" w:rsidDel="00CF7A7F" w14:paraId="772BC7BB" w14:textId="42B8C5F2" w:rsidTr="003300C6">
        <w:trPr>
          <w:cnfStyle w:val="010000000000" w:firstRow="0" w:lastRow="1" w:firstColumn="0" w:lastColumn="0" w:oddVBand="0" w:evenVBand="0" w:oddHBand="0" w:evenHBand="0" w:firstRowFirstColumn="0" w:firstRowLastColumn="0" w:lastRowFirstColumn="0" w:lastRowLastColumn="0"/>
          <w:del w:id="2263" w:author="naseem begum" w:date="2018-05-18T09:24:00Z"/>
        </w:trPr>
        <w:tc>
          <w:tcPr>
            <w:cnfStyle w:val="001000000000" w:firstRow="0" w:lastRow="0" w:firstColumn="1" w:lastColumn="0" w:oddVBand="0" w:evenVBand="0" w:oddHBand="0" w:evenHBand="0" w:firstRowFirstColumn="0" w:firstRowLastColumn="0" w:lastRowFirstColumn="0" w:lastRowLastColumn="0"/>
            <w:tcW w:w="3242" w:type="dxa"/>
          </w:tcPr>
          <w:p w14:paraId="1CA099DD" w14:textId="2483D8A3" w:rsidR="00916DC0" w:rsidRPr="003300C6" w:rsidDel="00CF7A7F" w:rsidRDefault="00916DC0" w:rsidP="00916DC0">
            <w:pPr>
              <w:jc w:val="center"/>
              <w:rPr>
                <w:del w:id="2264" w:author="naseem begum" w:date="2018-05-18T09:24:00Z"/>
                <w:sz w:val="18"/>
              </w:rPr>
            </w:pPr>
            <w:del w:id="2265" w:author="naseem begum" w:date="2018-05-18T09:24:00Z">
              <w:r w:rsidRPr="003300C6" w:rsidDel="00CF7A7F">
                <w:rPr>
                  <w:sz w:val="18"/>
                </w:rPr>
                <w:delText>Total</w:delText>
              </w:r>
            </w:del>
          </w:p>
        </w:tc>
        <w:tc>
          <w:tcPr>
            <w:tcW w:w="1147" w:type="dxa"/>
          </w:tcPr>
          <w:p w14:paraId="583B6D81" w14:textId="711AAECB" w:rsidR="00916DC0" w:rsidRPr="003300C6" w:rsidDel="00CF7A7F" w:rsidRDefault="00916DC0" w:rsidP="00916DC0">
            <w:pPr>
              <w:jc w:val="center"/>
              <w:cnfStyle w:val="010000000000" w:firstRow="0" w:lastRow="1" w:firstColumn="0" w:lastColumn="0" w:oddVBand="0" w:evenVBand="0" w:oddHBand="0" w:evenHBand="0" w:firstRowFirstColumn="0" w:firstRowLastColumn="0" w:lastRowFirstColumn="0" w:lastRowLastColumn="0"/>
              <w:rPr>
                <w:del w:id="2266" w:author="naseem begum" w:date="2018-05-18T09:24:00Z"/>
                <w:sz w:val="18"/>
              </w:rPr>
            </w:pPr>
          </w:p>
        </w:tc>
        <w:tc>
          <w:tcPr>
            <w:tcW w:w="2131" w:type="dxa"/>
          </w:tcPr>
          <w:p w14:paraId="7AE4CCDE" w14:textId="27B089D3" w:rsidR="00916DC0" w:rsidRPr="003300C6" w:rsidDel="00CF7A7F" w:rsidRDefault="00916DC0" w:rsidP="00916DC0">
            <w:pPr>
              <w:jc w:val="center"/>
              <w:cnfStyle w:val="010000000000" w:firstRow="0" w:lastRow="1" w:firstColumn="0" w:lastColumn="0" w:oddVBand="0" w:evenVBand="0" w:oddHBand="0" w:evenHBand="0" w:firstRowFirstColumn="0" w:firstRowLastColumn="0" w:lastRowFirstColumn="0" w:lastRowLastColumn="0"/>
              <w:rPr>
                <w:del w:id="2267" w:author="naseem begum" w:date="2018-05-18T09:24:00Z"/>
                <w:sz w:val="18"/>
              </w:rPr>
            </w:pPr>
          </w:p>
        </w:tc>
        <w:tc>
          <w:tcPr>
            <w:tcW w:w="1276" w:type="dxa"/>
          </w:tcPr>
          <w:p w14:paraId="36946D24" w14:textId="45D2CABE" w:rsidR="00916DC0" w:rsidRPr="003300C6" w:rsidDel="00CF7A7F" w:rsidRDefault="001C22D5" w:rsidP="004637D2">
            <w:pPr>
              <w:keepNext/>
              <w:jc w:val="center"/>
              <w:cnfStyle w:val="010000000000" w:firstRow="0" w:lastRow="1" w:firstColumn="0" w:lastColumn="0" w:oddVBand="0" w:evenVBand="0" w:oddHBand="0" w:evenHBand="0" w:firstRowFirstColumn="0" w:firstRowLastColumn="0" w:lastRowFirstColumn="0" w:lastRowLastColumn="0"/>
              <w:rPr>
                <w:del w:id="2268" w:author="naseem begum" w:date="2018-05-18T09:24:00Z"/>
                <w:sz w:val="18"/>
              </w:rPr>
            </w:pPr>
            <w:del w:id="2269" w:author="naseem begum" w:date="2018-05-18T09:24:00Z">
              <w:r w:rsidRPr="003300C6" w:rsidDel="00CF7A7F">
                <w:rPr>
                  <w:sz w:val="18"/>
                </w:rPr>
                <w:delText>17544,5</w:delText>
              </w:r>
            </w:del>
          </w:p>
        </w:tc>
      </w:tr>
    </w:tbl>
    <w:p w14:paraId="79A3EEE1" w14:textId="7DB2F8FA" w:rsidR="00455D1B" w:rsidDel="00CF7A7F" w:rsidRDefault="004637D2" w:rsidP="004637D2">
      <w:pPr>
        <w:pStyle w:val="Descripcin"/>
        <w:jc w:val="center"/>
        <w:rPr>
          <w:del w:id="2270" w:author="naseem begum" w:date="2018-05-18T09:24:00Z"/>
        </w:rPr>
      </w:pPr>
      <w:del w:id="2271" w:author="naseem begum" w:date="2018-05-18T09:24:00Z">
        <w:r w:rsidDel="00CF7A7F">
          <w:delText xml:space="preserve">Tabla </w:delText>
        </w:r>
        <w:r w:rsidR="00CF7A7F" w:rsidDel="00CF7A7F">
          <w:fldChar w:fldCharType="begin"/>
        </w:r>
        <w:r w:rsidR="00CF7A7F" w:rsidDel="00CF7A7F">
          <w:delInstrText xml:space="preserve"> SEQ Tabla \* ARABIC </w:delInstrText>
        </w:r>
        <w:r w:rsidR="00CF7A7F" w:rsidDel="00CF7A7F">
          <w:fldChar w:fldCharType="separate"/>
        </w:r>
        <w:r w:rsidR="000A0B83" w:rsidDel="00CF7A7F">
          <w:rPr>
            <w:noProof/>
          </w:rPr>
          <w:delText>5</w:delText>
        </w:r>
        <w:r w:rsidR="00CF7A7F" w:rsidDel="00CF7A7F">
          <w:rPr>
            <w:noProof/>
          </w:rPr>
          <w:fldChar w:fldCharType="end"/>
        </w:r>
        <w:r w:rsidR="00D97F3F" w:rsidDel="00CF7A7F">
          <w:delText>: Coste</w:delText>
        </w:r>
        <w:r w:rsidDel="00CF7A7F">
          <w:delText>s directos por actividad</w:delText>
        </w:r>
      </w:del>
    </w:p>
    <w:p w14:paraId="07403846" w14:textId="5606943F" w:rsidR="00007695" w:rsidRPr="00007695" w:rsidDel="00CF7A7F" w:rsidRDefault="00007695" w:rsidP="003300C6">
      <w:pPr>
        <w:rPr>
          <w:del w:id="2272" w:author="naseem begum" w:date="2018-05-18T09:24:00Z"/>
        </w:rPr>
      </w:pPr>
    </w:p>
    <w:p w14:paraId="40031655" w14:textId="22203EA3" w:rsidR="00203223" w:rsidDel="00CF7A7F" w:rsidRDefault="00D97F3F" w:rsidP="00455D1B">
      <w:pPr>
        <w:rPr>
          <w:del w:id="2273" w:author="naseem begum" w:date="2018-05-18T09:24:00Z"/>
        </w:rPr>
      </w:pPr>
      <w:del w:id="2274" w:author="naseem begum" w:date="2018-05-18T09:24:00Z">
        <w:r w:rsidDel="00CF7A7F">
          <w:delText>Como era de esperar el coste</w:delText>
        </w:r>
        <w:r w:rsidR="00916DC0" w:rsidDel="00CF7A7F">
          <w:delText xml:space="preserve"> total de las actividades es el mismo que el de los recursos humanos, ya que fueron los únicos tenidos en cuenta. Si bien el rol de Jefe de Proyecto fue asignado solo a las actividades donde era su rol el más predominante, este tiene participación en todas, llevando a cabo el seguimiento de las mismas.</w:delText>
        </w:r>
      </w:del>
    </w:p>
    <w:p w14:paraId="2C8D40CD" w14:textId="57CACB55" w:rsidR="00664849" w:rsidDel="00CF7A7F" w:rsidRDefault="00664849" w:rsidP="003300C6">
      <w:pPr>
        <w:pStyle w:val="Ttulo2"/>
        <w:numPr>
          <w:ilvl w:val="2"/>
          <w:numId w:val="2"/>
        </w:numPr>
        <w:jc w:val="both"/>
        <w:rPr>
          <w:del w:id="2275" w:author="naseem begum" w:date="2018-05-18T09:24:00Z"/>
        </w:rPr>
      </w:pPr>
      <w:del w:id="2276" w:author="naseem begum" w:date="2018-05-18T09:24:00Z">
        <w:r w:rsidDel="00CF7A7F">
          <w:delText>Hardware</w:delText>
        </w:r>
      </w:del>
    </w:p>
    <w:p w14:paraId="0D990997" w14:textId="26FE9BE7" w:rsidR="00916DC0" w:rsidDel="00CF7A7F" w:rsidRDefault="00522132" w:rsidP="00916DC0">
      <w:pPr>
        <w:rPr>
          <w:del w:id="2277" w:author="naseem begum" w:date="2018-05-18T09:24:00Z"/>
        </w:rPr>
      </w:pPr>
      <w:del w:id="2278" w:author="naseem begum" w:date="2018-05-18T09:24:00Z">
        <w:r w:rsidDel="00CF7A7F">
          <w:delText>A nivel hardware se utilizará un portátil</w:delText>
        </w:r>
        <w:r w:rsidR="00EA5897" w:rsidDel="00CF7A7F">
          <w:delText xml:space="preserve"> para realizar todas las tareas relacionadas con el proyecto</w:delText>
        </w:r>
        <w:r w:rsidDel="00CF7A7F">
          <w:delText>.</w:delText>
        </w:r>
      </w:del>
    </w:p>
    <w:p w14:paraId="4F526422" w14:textId="42186CC6" w:rsidR="00263C79" w:rsidDel="00CF7A7F" w:rsidRDefault="00263C79" w:rsidP="00916DC0">
      <w:pPr>
        <w:rPr>
          <w:del w:id="2279" w:author="naseem begum" w:date="2018-05-18T09:24:00Z"/>
        </w:rPr>
      </w:pPr>
      <w:del w:id="2280" w:author="naseem begum" w:date="2018-05-18T09:24:00Z">
        <w:r w:rsidDel="00CF7A7F">
          <w:delText>Para calcular la amortización correspondiente al proyecto se realizan los siguientes cálculos:</w:delText>
        </w:r>
      </w:del>
    </w:p>
    <w:p w14:paraId="0876E68A" w14:textId="371120E3" w:rsidR="00263C79" w:rsidDel="00CF7A7F" w:rsidRDefault="00DC4BAE" w:rsidP="00916DC0">
      <w:pPr>
        <w:rPr>
          <w:del w:id="2281" w:author="naseem begum" w:date="2018-05-18T09:24:00Z"/>
        </w:rPr>
      </w:pPr>
      <m:oMathPara>
        <m:oMath>
          <m:f>
            <m:fPr>
              <m:ctrlPr>
                <w:del w:id="2282" w:author="naseem begum" w:date="2018-05-18T09:24:00Z">
                  <w:rPr>
                    <w:rFonts w:ascii="Cambria Math" w:hAnsi="Cambria Math"/>
                    <w:i/>
                  </w:rPr>
                </w:del>
              </m:ctrlPr>
            </m:fPr>
            <m:num>
              <m:r>
                <w:del w:id="2283" w:author="naseem begum" w:date="2018-05-18T09:24:00Z">
                  <w:rPr>
                    <w:rFonts w:ascii="Cambria Math" w:hAnsi="Cambria Math"/>
                  </w:rPr>
                  <m:t>Precio del recurso*Duración de proyecto en horas</m:t>
                </w:del>
              </m:r>
            </m:num>
            <m:den>
              <m:r>
                <w:del w:id="2284" w:author="naseem begum" w:date="2018-05-18T09:24:00Z">
                  <w:rPr>
                    <w:rFonts w:ascii="Cambria Math" w:hAnsi="Cambria Math"/>
                  </w:rPr>
                  <m:t xml:space="preserve">vida util en horas </m:t>
                </w:del>
              </m:r>
            </m:den>
          </m:f>
          <m:r>
            <w:del w:id="2285" w:author="naseem begum" w:date="2018-05-18T09:24:00Z">
              <w:rPr>
                <w:rFonts w:ascii="Cambria Math" w:hAnsi="Cambria Math"/>
              </w:rPr>
              <m:t>=Precio a amortizar</m:t>
            </w:del>
          </m:r>
        </m:oMath>
      </m:oMathPara>
    </w:p>
    <w:tbl>
      <w:tblPr>
        <w:tblStyle w:val="Tabladecuadrcula5oscura-nfasis11"/>
        <w:tblW w:w="0" w:type="auto"/>
        <w:tblLook w:val="04E0" w:firstRow="1" w:lastRow="1" w:firstColumn="1" w:lastColumn="0" w:noHBand="0" w:noVBand="1"/>
      </w:tblPr>
      <w:tblGrid>
        <w:gridCol w:w="2235"/>
        <w:gridCol w:w="2126"/>
        <w:gridCol w:w="1559"/>
        <w:gridCol w:w="992"/>
        <w:gridCol w:w="1784"/>
      </w:tblGrid>
      <w:tr w:rsidR="00203223" w:rsidDel="00CF7A7F" w14:paraId="293FE7FB" w14:textId="2A3E5F75" w:rsidTr="00203223">
        <w:trPr>
          <w:cnfStyle w:val="100000000000" w:firstRow="1" w:lastRow="0" w:firstColumn="0" w:lastColumn="0" w:oddVBand="0" w:evenVBand="0" w:oddHBand="0" w:evenHBand="0" w:firstRowFirstColumn="0" w:firstRowLastColumn="0" w:lastRowFirstColumn="0" w:lastRowLastColumn="0"/>
          <w:del w:id="2286" w:author="naseem begum" w:date="2018-05-18T09:24:00Z"/>
        </w:trPr>
        <w:tc>
          <w:tcPr>
            <w:cnfStyle w:val="001000000000" w:firstRow="0" w:lastRow="0" w:firstColumn="1" w:lastColumn="0" w:oddVBand="0" w:evenVBand="0" w:oddHBand="0" w:evenHBand="0" w:firstRowFirstColumn="0" w:firstRowLastColumn="0" w:lastRowFirstColumn="0" w:lastRowLastColumn="0"/>
            <w:tcW w:w="2235" w:type="dxa"/>
          </w:tcPr>
          <w:p w14:paraId="6F7D92B1" w14:textId="2E11AB72" w:rsidR="00203223" w:rsidRPr="003300C6" w:rsidDel="00CF7A7F" w:rsidRDefault="00203223" w:rsidP="00EA5897">
            <w:pPr>
              <w:spacing w:before="120"/>
              <w:rPr>
                <w:del w:id="2287" w:author="naseem begum" w:date="2018-05-18T09:24:00Z"/>
                <w:sz w:val="18"/>
              </w:rPr>
            </w:pPr>
            <w:del w:id="2288" w:author="naseem begum" w:date="2018-05-18T09:24:00Z">
              <w:r w:rsidRPr="003300C6" w:rsidDel="00CF7A7F">
                <w:rPr>
                  <w:sz w:val="18"/>
                </w:rPr>
                <w:delText>Recurso</w:delText>
              </w:r>
            </w:del>
          </w:p>
        </w:tc>
        <w:tc>
          <w:tcPr>
            <w:tcW w:w="2126" w:type="dxa"/>
          </w:tcPr>
          <w:p w14:paraId="3F717109" w14:textId="2F3BCB91" w:rsidR="00203223" w:rsidRPr="003300C6" w:rsidDel="00CF7A7F" w:rsidRDefault="00203223" w:rsidP="00EA5897">
            <w:pPr>
              <w:spacing w:before="120"/>
              <w:jc w:val="center"/>
              <w:cnfStyle w:val="100000000000" w:firstRow="1" w:lastRow="0" w:firstColumn="0" w:lastColumn="0" w:oddVBand="0" w:evenVBand="0" w:oddHBand="0" w:evenHBand="0" w:firstRowFirstColumn="0" w:firstRowLastColumn="0" w:lastRowFirstColumn="0" w:lastRowLastColumn="0"/>
              <w:rPr>
                <w:del w:id="2289" w:author="naseem begum" w:date="2018-05-18T09:24:00Z"/>
                <w:sz w:val="18"/>
              </w:rPr>
            </w:pPr>
            <w:del w:id="2290" w:author="naseem begum" w:date="2018-05-18T09:24:00Z">
              <w:r w:rsidRPr="003300C6" w:rsidDel="00CF7A7F">
                <w:rPr>
                  <w:sz w:val="18"/>
                </w:rPr>
                <w:delText>Precio (€)</w:delText>
              </w:r>
            </w:del>
          </w:p>
        </w:tc>
        <w:tc>
          <w:tcPr>
            <w:tcW w:w="1559" w:type="dxa"/>
          </w:tcPr>
          <w:p w14:paraId="7E0A2CEC" w14:textId="47434E98" w:rsidR="00203223" w:rsidRPr="003300C6" w:rsidDel="00CF7A7F" w:rsidRDefault="00203223" w:rsidP="00EA5897">
            <w:pPr>
              <w:spacing w:before="120"/>
              <w:jc w:val="center"/>
              <w:cnfStyle w:val="100000000000" w:firstRow="1" w:lastRow="0" w:firstColumn="0" w:lastColumn="0" w:oddVBand="0" w:evenVBand="0" w:oddHBand="0" w:evenHBand="0" w:firstRowFirstColumn="0" w:firstRowLastColumn="0" w:lastRowFirstColumn="0" w:lastRowLastColumn="0"/>
              <w:rPr>
                <w:del w:id="2291" w:author="naseem begum" w:date="2018-05-18T09:24:00Z"/>
                <w:sz w:val="18"/>
              </w:rPr>
            </w:pPr>
            <w:del w:id="2292" w:author="naseem begum" w:date="2018-05-18T09:24:00Z">
              <w:r w:rsidRPr="003300C6" w:rsidDel="00CF7A7F">
                <w:rPr>
                  <w:sz w:val="18"/>
                </w:rPr>
                <w:delText>Unidad</w:delText>
              </w:r>
            </w:del>
          </w:p>
        </w:tc>
        <w:tc>
          <w:tcPr>
            <w:tcW w:w="992" w:type="dxa"/>
          </w:tcPr>
          <w:p w14:paraId="676A64F3" w14:textId="14F92748" w:rsidR="00203223" w:rsidRPr="003300C6" w:rsidDel="00CF7A7F" w:rsidRDefault="00203223" w:rsidP="00EA5897">
            <w:pPr>
              <w:spacing w:before="120"/>
              <w:jc w:val="center"/>
              <w:cnfStyle w:val="100000000000" w:firstRow="1" w:lastRow="0" w:firstColumn="0" w:lastColumn="0" w:oddVBand="0" w:evenVBand="0" w:oddHBand="0" w:evenHBand="0" w:firstRowFirstColumn="0" w:firstRowLastColumn="0" w:lastRowFirstColumn="0" w:lastRowLastColumn="0"/>
              <w:rPr>
                <w:del w:id="2293" w:author="naseem begum" w:date="2018-05-18T09:24:00Z"/>
                <w:sz w:val="18"/>
              </w:rPr>
            </w:pPr>
            <w:del w:id="2294" w:author="naseem begum" w:date="2018-05-18T09:24:00Z">
              <w:r w:rsidRPr="003300C6" w:rsidDel="00CF7A7F">
                <w:rPr>
                  <w:sz w:val="18"/>
                </w:rPr>
                <w:delText>Vida útil</w:delText>
              </w:r>
            </w:del>
          </w:p>
        </w:tc>
        <w:tc>
          <w:tcPr>
            <w:tcW w:w="1784" w:type="dxa"/>
          </w:tcPr>
          <w:p w14:paraId="77AFAAFF" w14:textId="74CAFC4F" w:rsidR="00203223" w:rsidRPr="003300C6" w:rsidDel="00CF7A7F" w:rsidRDefault="00203223" w:rsidP="00EA5897">
            <w:pPr>
              <w:spacing w:before="120"/>
              <w:jc w:val="center"/>
              <w:cnfStyle w:val="100000000000" w:firstRow="1" w:lastRow="0" w:firstColumn="0" w:lastColumn="0" w:oddVBand="0" w:evenVBand="0" w:oddHBand="0" w:evenHBand="0" w:firstRowFirstColumn="0" w:firstRowLastColumn="0" w:lastRowFirstColumn="0" w:lastRowLastColumn="0"/>
              <w:rPr>
                <w:del w:id="2295" w:author="naseem begum" w:date="2018-05-18T09:24:00Z"/>
                <w:sz w:val="18"/>
              </w:rPr>
            </w:pPr>
            <w:del w:id="2296" w:author="naseem begum" w:date="2018-05-18T09:24:00Z">
              <w:r w:rsidRPr="003300C6" w:rsidDel="00CF7A7F">
                <w:rPr>
                  <w:sz w:val="18"/>
                </w:rPr>
                <w:delText>Amortización (€)</w:delText>
              </w:r>
            </w:del>
          </w:p>
        </w:tc>
      </w:tr>
      <w:tr w:rsidR="00203223" w:rsidDel="00CF7A7F" w14:paraId="2C83A861" w14:textId="22EFC2A5" w:rsidTr="00203223">
        <w:trPr>
          <w:cnfStyle w:val="000000100000" w:firstRow="0" w:lastRow="0" w:firstColumn="0" w:lastColumn="0" w:oddVBand="0" w:evenVBand="0" w:oddHBand="1" w:evenHBand="0" w:firstRowFirstColumn="0" w:firstRowLastColumn="0" w:lastRowFirstColumn="0" w:lastRowLastColumn="0"/>
          <w:del w:id="2297" w:author="naseem begum" w:date="2018-05-18T09:24:00Z"/>
        </w:trPr>
        <w:tc>
          <w:tcPr>
            <w:cnfStyle w:val="001000000000" w:firstRow="0" w:lastRow="0" w:firstColumn="1" w:lastColumn="0" w:oddVBand="0" w:evenVBand="0" w:oddHBand="0" w:evenHBand="0" w:firstRowFirstColumn="0" w:firstRowLastColumn="0" w:lastRowFirstColumn="0" w:lastRowLastColumn="0"/>
            <w:tcW w:w="2235" w:type="dxa"/>
          </w:tcPr>
          <w:p w14:paraId="13B35F07" w14:textId="0C899826" w:rsidR="00203223" w:rsidRPr="003300C6" w:rsidDel="00CF7A7F" w:rsidRDefault="00203223" w:rsidP="00EA5897">
            <w:pPr>
              <w:spacing w:before="120"/>
              <w:rPr>
                <w:del w:id="2298" w:author="naseem begum" w:date="2018-05-18T09:24:00Z"/>
                <w:sz w:val="18"/>
              </w:rPr>
            </w:pPr>
            <w:del w:id="2299" w:author="naseem begum" w:date="2018-05-18T09:24:00Z">
              <w:r w:rsidRPr="003300C6" w:rsidDel="00CF7A7F">
                <w:rPr>
                  <w:sz w:val="18"/>
                </w:rPr>
                <w:delText>MSI CX72-6QD</w:delText>
              </w:r>
            </w:del>
          </w:p>
        </w:tc>
        <w:tc>
          <w:tcPr>
            <w:tcW w:w="2126" w:type="dxa"/>
          </w:tcPr>
          <w:p w14:paraId="63515706" w14:textId="1CF51C9C" w:rsidR="00203223" w:rsidRPr="003300C6" w:rsidDel="00CF7A7F" w:rsidRDefault="00203223" w:rsidP="00EA5897">
            <w:pPr>
              <w:spacing w:before="120"/>
              <w:jc w:val="center"/>
              <w:cnfStyle w:val="000000100000" w:firstRow="0" w:lastRow="0" w:firstColumn="0" w:lastColumn="0" w:oddVBand="0" w:evenVBand="0" w:oddHBand="1" w:evenHBand="0" w:firstRowFirstColumn="0" w:firstRowLastColumn="0" w:lastRowFirstColumn="0" w:lastRowLastColumn="0"/>
              <w:rPr>
                <w:del w:id="2300" w:author="naseem begum" w:date="2018-05-18T09:24:00Z"/>
                <w:sz w:val="18"/>
              </w:rPr>
            </w:pPr>
            <w:del w:id="2301" w:author="naseem begum" w:date="2018-05-18T09:24:00Z">
              <w:r w:rsidRPr="003300C6" w:rsidDel="00CF7A7F">
                <w:rPr>
                  <w:sz w:val="18"/>
                </w:rPr>
                <w:delText>930</w:delText>
              </w:r>
              <w:r w:rsidR="00EA5897" w:rsidRPr="003300C6" w:rsidDel="00CF7A7F">
                <w:rPr>
                  <w:sz w:val="18"/>
                </w:rPr>
                <w:delText>,50</w:delText>
              </w:r>
              <w:r w:rsidRPr="003300C6" w:rsidDel="00CF7A7F">
                <w:rPr>
                  <w:sz w:val="18"/>
                </w:rPr>
                <w:delText>€</w:delText>
              </w:r>
            </w:del>
          </w:p>
        </w:tc>
        <w:tc>
          <w:tcPr>
            <w:tcW w:w="1559" w:type="dxa"/>
          </w:tcPr>
          <w:p w14:paraId="428465F5" w14:textId="6BD9BA38" w:rsidR="00203223" w:rsidRPr="003300C6" w:rsidDel="00CF7A7F" w:rsidRDefault="00EA5897" w:rsidP="00EA5897">
            <w:pPr>
              <w:spacing w:before="120"/>
              <w:jc w:val="center"/>
              <w:cnfStyle w:val="000000100000" w:firstRow="0" w:lastRow="0" w:firstColumn="0" w:lastColumn="0" w:oddVBand="0" w:evenVBand="0" w:oddHBand="1" w:evenHBand="0" w:firstRowFirstColumn="0" w:firstRowLastColumn="0" w:lastRowFirstColumn="0" w:lastRowLastColumn="0"/>
              <w:rPr>
                <w:del w:id="2302" w:author="naseem begum" w:date="2018-05-18T09:24:00Z"/>
                <w:sz w:val="18"/>
              </w:rPr>
            </w:pPr>
            <w:del w:id="2303" w:author="naseem begum" w:date="2018-05-18T09:24:00Z">
              <w:r w:rsidRPr="003300C6" w:rsidDel="00CF7A7F">
                <w:rPr>
                  <w:sz w:val="18"/>
                </w:rPr>
                <w:delText>1</w:delText>
              </w:r>
            </w:del>
          </w:p>
        </w:tc>
        <w:tc>
          <w:tcPr>
            <w:tcW w:w="992" w:type="dxa"/>
          </w:tcPr>
          <w:p w14:paraId="6C484D9B" w14:textId="1200AE9A" w:rsidR="00203223" w:rsidRPr="003300C6" w:rsidDel="00CF7A7F" w:rsidRDefault="00E10FCB" w:rsidP="00EA5897">
            <w:pPr>
              <w:spacing w:before="120"/>
              <w:jc w:val="center"/>
              <w:cnfStyle w:val="000000100000" w:firstRow="0" w:lastRow="0" w:firstColumn="0" w:lastColumn="0" w:oddVBand="0" w:evenVBand="0" w:oddHBand="1" w:evenHBand="0" w:firstRowFirstColumn="0" w:firstRowLastColumn="0" w:lastRowFirstColumn="0" w:lastRowLastColumn="0"/>
              <w:rPr>
                <w:del w:id="2304" w:author="naseem begum" w:date="2018-05-18T09:24:00Z"/>
                <w:sz w:val="18"/>
              </w:rPr>
            </w:pPr>
            <w:del w:id="2305" w:author="naseem begum" w:date="2018-05-18T09:24:00Z">
              <w:r w:rsidRPr="003300C6" w:rsidDel="00CF7A7F">
                <w:rPr>
                  <w:sz w:val="18"/>
                </w:rPr>
                <w:delText>4</w:delText>
              </w:r>
              <w:r w:rsidR="00203223" w:rsidRPr="003300C6" w:rsidDel="00CF7A7F">
                <w:rPr>
                  <w:sz w:val="18"/>
                </w:rPr>
                <w:delText xml:space="preserve"> años</w:delText>
              </w:r>
            </w:del>
          </w:p>
        </w:tc>
        <w:tc>
          <w:tcPr>
            <w:tcW w:w="1784" w:type="dxa"/>
          </w:tcPr>
          <w:p w14:paraId="2CD618D7" w14:textId="3CE11BAE" w:rsidR="00203223" w:rsidRPr="003300C6" w:rsidDel="00CF7A7F" w:rsidRDefault="00E10FCB" w:rsidP="00EA5897">
            <w:pPr>
              <w:spacing w:before="120"/>
              <w:jc w:val="center"/>
              <w:cnfStyle w:val="000000100000" w:firstRow="0" w:lastRow="0" w:firstColumn="0" w:lastColumn="0" w:oddVBand="0" w:evenVBand="0" w:oddHBand="1" w:evenHBand="0" w:firstRowFirstColumn="0" w:firstRowLastColumn="0" w:lastRowFirstColumn="0" w:lastRowLastColumn="0"/>
              <w:rPr>
                <w:del w:id="2306" w:author="naseem begum" w:date="2018-05-18T09:24:00Z"/>
                <w:sz w:val="18"/>
              </w:rPr>
            </w:pPr>
            <w:del w:id="2307" w:author="naseem begum" w:date="2018-05-18T09:24:00Z">
              <w:r w:rsidRPr="003300C6" w:rsidDel="00CF7A7F">
                <w:rPr>
                  <w:sz w:val="18"/>
                </w:rPr>
                <w:delText>35.04</w:delText>
              </w:r>
            </w:del>
          </w:p>
        </w:tc>
      </w:tr>
      <w:tr w:rsidR="00203223" w:rsidDel="00CF7A7F" w14:paraId="77301BAE" w14:textId="368927C4" w:rsidTr="00203223">
        <w:trPr>
          <w:cnfStyle w:val="010000000000" w:firstRow="0" w:lastRow="1" w:firstColumn="0" w:lastColumn="0" w:oddVBand="0" w:evenVBand="0" w:oddHBand="0" w:evenHBand="0" w:firstRowFirstColumn="0" w:firstRowLastColumn="0" w:lastRowFirstColumn="0" w:lastRowLastColumn="0"/>
          <w:del w:id="2308" w:author="naseem begum" w:date="2018-05-18T09:24:00Z"/>
        </w:trPr>
        <w:tc>
          <w:tcPr>
            <w:cnfStyle w:val="001000000000" w:firstRow="0" w:lastRow="0" w:firstColumn="1" w:lastColumn="0" w:oddVBand="0" w:evenVBand="0" w:oddHBand="0" w:evenHBand="0" w:firstRowFirstColumn="0" w:firstRowLastColumn="0" w:lastRowFirstColumn="0" w:lastRowLastColumn="0"/>
            <w:tcW w:w="2235" w:type="dxa"/>
          </w:tcPr>
          <w:p w14:paraId="51DF5486" w14:textId="38CC3276" w:rsidR="00203223" w:rsidRPr="003300C6" w:rsidDel="00CF7A7F" w:rsidRDefault="00203223" w:rsidP="00EA5897">
            <w:pPr>
              <w:spacing w:before="120"/>
              <w:rPr>
                <w:del w:id="2309" w:author="naseem begum" w:date="2018-05-18T09:24:00Z"/>
                <w:sz w:val="18"/>
              </w:rPr>
            </w:pPr>
            <w:commentRangeStart w:id="2310"/>
            <w:del w:id="2311" w:author="naseem begum" w:date="2018-05-18T09:24:00Z">
              <w:r w:rsidRPr="003300C6" w:rsidDel="00CF7A7F">
                <w:rPr>
                  <w:sz w:val="18"/>
                </w:rPr>
                <w:delText>Total</w:delText>
              </w:r>
            </w:del>
          </w:p>
        </w:tc>
        <w:tc>
          <w:tcPr>
            <w:tcW w:w="2126" w:type="dxa"/>
          </w:tcPr>
          <w:p w14:paraId="7FBA76DC" w14:textId="446398CE" w:rsidR="00203223" w:rsidRPr="003300C6" w:rsidDel="00CF7A7F" w:rsidRDefault="00203223" w:rsidP="00EA5897">
            <w:pPr>
              <w:spacing w:before="120"/>
              <w:jc w:val="center"/>
              <w:cnfStyle w:val="010000000000" w:firstRow="0" w:lastRow="1" w:firstColumn="0" w:lastColumn="0" w:oddVBand="0" w:evenVBand="0" w:oddHBand="0" w:evenHBand="0" w:firstRowFirstColumn="0" w:firstRowLastColumn="0" w:lastRowFirstColumn="0" w:lastRowLastColumn="0"/>
              <w:rPr>
                <w:del w:id="2312" w:author="naseem begum" w:date="2018-05-18T09:24:00Z"/>
                <w:sz w:val="18"/>
              </w:rPr>
            </w:pPr>
            <w:del w:id="2313" w:author="naseem begum" w:date="2018-05-18T09:24:00Z">
              <w:r w:rsidRPr="003300C6" w:rsidDel="00CF7A7F">
                <w:rPr>
                  <w:sz w:val="18"/>
                </w:rPr>
                <w:delText>930</w:delText>
              </w:r>
              <w:r w:rsidR="00EA5897" w:rsidRPr="003300C6" w:rsidDel="00CF7A7F">
                <w:rPr>
                  <w:sz w:val="18"/>
                </w:rPr>
                <w:delText>,50</w:delText>
              </w:r>
            </w:del>
          </w:p>
        </w:tc>
        <w:tc>
          <w:tcPr>
            <w:tcW w:w="1559" w:type="dxa"/>
          </w:tcPr>
          <w:p w14:paraId="2F6EE27D" w14:textId="3BEA031C" w:rsidR="00203223" w:rsidRPr="003300C6" w:rsidDel="00CF7A7F" w:rsidRDefault="00203223" w:rsidP="00EA5897">
            <w:pPr>
              <w:spacing w:before="120"/>
              <w:jc w:val="center"/>
              <w:cnfStyle w:val="010000000000" w:firstRow="0" w:lastRow="1" w:firstColumn="0" w:lastColumn="0" w:oddVBand="0" w:evenVBand="0" w:oddHBand="0" w:evenHBand="0" w:firstRowFirstColumn="0" w:firstRowLastColumn="0" w:lastRowFirstColumn="0" w:lastRowLastColumn="0"/>
              <w:rPr>
                <w:del w:id="2314" w:author="naseem begum" w:date="2018-05-18T09:24:00Z"/>
                <w:sz w:val="18"/>
              </w:rPr>
            </w:pPr>
          </w:p>
        </w:tc>
        <w:tc>
          <w:tcPr>
            <w:tcW w:w="992" w:type="dxa"/>
          </w:tcPr>
          <w:p w14:paraId="4BF3A5F5" w14:textId="1B860EB5" w:rsidR="00203223" w:rsidRPr="003300C6" w:rsidDel="00CF7A7F" w:rsidRDefault="00203223" w:rsidP="00EA5897">
            <w:pPr>
              <w:spacing w:before="120"/>
              <w:jc w:val="center"/>
              <w:cnfStyle w:val="010000000000" w:firstRow="0" w:lastRow="1" w:firstColumn="0" w:lastColumn="0" w:oddVBand="0" w:evenVBand="0" w:oddHBand="0" w:evenHBand="0" w:firstRowFirstColumn="0" w:firstRowLastColumn="0" w:lastRowFirstColumn="0" w:lastRowLastColumn="0"/>
              <w:rPr>
                <w:del w:id="2315" w:author="naseem begum" w:date="2018-05-18T09:24:00Z"/>
                <w:sz w:val="18"/>
              </w:rPr>
            </w:pPr>
          </w:p>
        </w:tc>
        <w:tc>
          <w:tcPr>
            <w:tcW w:w="1784" w:type="dxa"/>
          </w:tcPr>
          <w:p w14:paraId="5D328BF5" w14:textId="2CD65BB6" w:rsidR="00203223" w:rsidRPr="003300C6" w:rsidDel="00CF7A7F" w:rsidRDefault="00E10FCB" w:rsidP="004637D2">
            <w:pPr>
              <w:keepNext/>
              <w:spacing w:before="120"/>
              <w:jc w:val="center"/>
              <w:cnfStyle w:val="010000000000" w:firstRow="0" w:lastRow="1" w:firstColumn="0" w:lastColumn="0" w:oddVBand="0" w:evenVBand="0" w:oddHBand="0" w:evenHBand="0" w:firstRowFirstColumn="0" w:firstRowLastColumn="0" w:lastRowFirstColumn="0" w:lastRowLastColumn="0"/>
              <w:rPr>
                <w:del w:id="2316" w:author="naseem begum" w:date="2018-05-18T09:24:00Z"/>
                <w:sz w:val="18"/>
              </w:rPr>
            </w:pPr>
            <w:del w:id="2317" w:author="naseem begum" w:date="2018-05-18T09:24:00Z">
              <w:r w:rsidRPr="003300C6" w:rsidDel="00CF7A7F">
                <w:rPr>
                  <w:sz w:val="18"/>
                </w:rPr>
                <w:delText>35.04</w:delText>
              </w:r>
              <w:commentRangeEnd w:id="2310"/>
              <w:r w:rsidR="00007695" w:rsidDel="00CF7A7F">
                <w:rPr>
                  <w:rStyle w:val="Refdecomentario"/>
                  <w:b w:val="0"/>
                  <w:bCs w:val="0"/>
                  <w:color w:val="auto"/>
                </w:rPr>
                <w:commentReference w:id="2310"/>
              </w:r>
            </w:del>
          </w:p>
        </w:tc>
      </w:tr>
    </w:tbl>
    <w:p w14:paraId="4D263D70" w14:textId="43B0BBBC" w:rsidR="00522132" w:rsidRPr="00916DC0" w:rsidDel="00CF7A7F" w:rsidRDefault="004637D2" w:rsidP="004637D2">
      <w:pPr>
        <w:pStyle w:val="Descripcin"/>
        <w:jc w:val="center"/>
        <w:rPr>
          <w:del w:id="2318" w:author="naseem begum" w:date="2018-05-18T09:24:00Z"/>
        </w:rPr>
      </w:pPr>
      <w:del w:id="2319" w:author="naseem begum" w:date="2018-05-18T09:24:00Z">
        <w:r w:rsidDel="00CF7A7F">
          <w:delText xml:space="preserve">Tabla </w:delText>
        </w:r>
        <w:r w:rsidR="00CF7A7F" w:rsidDel="00CF7A7F">
          <w:fldChar w:fldCharType="begin"/>
        </w:r>
        <w:r w:rsidR="00CF7A7F" w:rsidDel="00CF7A7F">
          <w:delInstrText xml:space="preserve"> SEQ Tabla \* ARABIC </w:delInstrText>
        </w:r>
        <w:r w:rsidR="00CF7A7F" w:rsidDel="00CF7A7F">
          <w:fldChar w:fldCharType="separate"/>
        </w:r>
        <w:r w:rsidR="000A0B83" w:rsidDel="00CF7A7F">
          <w:rPr>
            <w:noProof/>
          </w:rPr>
          <w:delText>6</w:delText>
        </w:r>
        <w:r w:rsidR="00CF7A7F" w:rsidDel="00CF7A7F">
          <w:rPr>
            <w:noProof/>
          </w:rPr>
          <w:fldChar w:fldCharType="end"/>
        </w:r>
        <w:r w:rsidDel="00CF7A7F">
          <w:delText>: Cost</w:delText>
        </w:r>
        <w:r w:rsidR="00D97F3F" w:rsidDel="00CF7A7F">
          <w:delText>e</w:delText>
        </w:r>
        <w:r w:rsidDel="00CF7A7F">
          <w:delText>s de Hardware</w:delText>
        </w:r>
      </w:del>
    </w:p>
    <w:p w14:paraId="3203EBD8" w14:textId="2F35F283" w:rsidR="00664849" w:rsidDel="00CF7A7F" w:rsidRDefault="00664849" w:rsidP="003300C6">
      <w:pPr>
        <w:pStyle w:val="Ttulo2"/>
        <w:numPr>
          <w:ilvl w:val="2"/>
          <w:numId w:val="2"/>
        </w:numPr>
        <w:jc w:val="both"/>
        <w:rPr>
          <w:del w:id="2320" w:author="naseem begum" w:date="2018-05-18T09:24:00Z"/>
        </w:rPr>
      </w:pPr>
      <w:del w:id="2321" w:author="naseem begum" w:date="2018-05-18T09:24:00Z">
        <w:r w:rsidDel="00CF7A7F">
          <w:delText>Software</w:delText>
        </w:r>
      </w:del>
    </w:p>
    <w:p w14:paraId="04F178CE" w14:textId="122F8B83" w:rsidR="00EA5897" w:rsidDel="00CF7A7F" w:rsidRDefault="00EA5897" w:rsidP="00EA5897">
      <w:pPr>
        <w:rPr>
          <w:del w:id="2322" w:author="naseem begum" w:date="2018-05-18T09:24:00Z"/>
        </w:rPr>
      </w:pPr>
      <w:del w:id="2323" w:author="naseem begum" w:date="2018-05-18T09:24:00Z">
        <w:r w:rsidDel="00CF7A7F">
          <w:delText>Para realizar el proyecto ha sido necesario el uso de herramientas de software, la mayoría de ellas gratuitas.</w:delText>
        </w:r>
      </w:del>
    </w:p>
    <w:p w14:paraId="339EB2A1" w14:textId="466E019A" w:rsidR="0056187D" w:rsidDel="00CF7A7F" w:rsidRDefault="0056187D" w:rsidP="0056187D">
      <w:pPr>
        <w:rPr>
          <w:del w:id="2324" w:author="naseem begum" w:date="2018-05-18T09:24:00Z"/>
        </w:rPr>
      </w:pPr>
      <w:del w:id="2325" w:author="naseem begum" w:date="2018-05-18T09:24:00Z">
        <w:r w:rsidDel="00CF7A7F">
          <w:delText>Para calcular la amortización correspondiente al proyecto se realizan los siguientes cálculos:</w:delText>
        </w:r>
      </w:del>
    </w:p>
    <w:p w14:paraId="6A37AC1E" w14:textId="4071C9D1" w:rsidR="0056187D" w:rsidDel="00CF7A7F" w:rsidRDefault="00DC4BAE" w:rsidP="0056187D">
      <w:pPr>
        <w:rPr>
          <w:del w:id="2326" w:author="naseem begum" w:date="2018-05-18T09:24:00Z"/>
        </w:rPr>
      </w:pPr>
      <m:oMathPara>
        <m:oMath>
          <m:f>
            <m:fPr>
              <m:ctrlPr>
                <w:del w:id="2327" w:author="naseem begum" w:date="2018-05-18T09:24:00Z">
                  <w:rPr>
                    <w:rFonts w:ascii="Cambria Math" w:hAnsi="Cambria Math"/>
                    <w:i/>
                  </w:rPr>
                </w:del>
              </m:ctrlPr>
            </m:fPr>
            <m:num>
              <m:r>
                <w:del w:id="2328" w:author="naseem begum" w:date="2018-05-18T09:24:00Z">
                  <w:rPr>
                    <w:rFonts w:ascii="Cambria Math" w:hAnsi="Cambria Math"/>
                  </w:rPr>
                  <m:t>Precio del producto*Duración de proyecto en horas</m:t>
                </w:del>
              </m:r>
            </m:num>
            <m:den>
              <m:r>
                <w:del w:id="2329" w:author="naseem begum" w:date="2018-05-18T09:24:00Z">
                  <w:rPr>
                    <w:rFonts w:ascii="Cambria Math" w:hAnsi="Cambria Math"/>
                  </w:rPr>
                  <m:t xml:space="preserve">vida util en horas </m:t>
                </w:del>
              </m:r>
            </m:den>
          </m:f>
          <m:r>
            <w:del w:id="2330" w:author="naseem begum" w:date="2018-05-18T09:24:00Z">
              <w:rPr>
                <w:rFonts w:ascii="Cambria Math" w:hAnsi="Cambria Math"/>
              </w:rPr>
              <m:t>=Precio a amortizar</m:t>
            </w:del>
          </m:r>
        </m:oMath>
      </m:oMathPara>
    </w:p>
    <w:p w14:paraId="3F12D128" w14:textId="68581AE2" w:rsidR="0056187D" w:rsidDel="00CF7A7F" w:rsidRDefault="0056187D" w:rsidP="00EA5897">
      <w:pPr>
        <w:rPr>
          <w:del w:id="2331" w:author="naseem begum" w:date="2018-05-18T09:24:00Z"/>
        </w:rPr>
      </w:pPr>
    </w:p>
    <w:tbl>
      <w:tblPr>
        <w:tblStyle w:val="Tabladecuadrcula5oscura-nfasis11"/>
        <w:tblW w:w="0" w:type="auto"/>
        <w:tblLook w:val="04E0" w:firstRow="1" w:lastRow="1" w:firstColumn="1" w:lastColumn="0" w:noHBand="0" w:noVBand="1"/>
      </w:tblPr>
      <w:tblGrid>
        <w:gridCol w:w="2943"/>
        <w:gridCol w:w="1379"/>
        <w:gridCol w:w="2161"/>
        <w:gridCol w:w="2161"/>
      </w:tblGrid>
      <w:tr w:rsidR="00EA5897" w:rsidDel="00CF7A7F" w14:paraId="1B2E2295" w14:textId="66D9498F" w:rsidTr="00D11474">
        <w:trPr>
          <w:cnfStyle w:val="100000000000" w:firstRow="1" w:lastRow="0" w:firstColumn="0" w:lastColumn="0" w:oddVBand="0" w:evenVBand="0" w:oddHBand="0" w:evenHBand="0" w:firstRowFirstColumn="0" w:firstRowLastColumn="0" w:lastRowFirstColumn="0" w:lastRowLastColumn="0"/>
          <w:del w:id="2332" w:author="naseem begum" w:date="2018-05-18T09:24:00Z"/>
        </w:trPr>
        <w:tc>
          <w:tcPr>
            <w:cnfStyle w:val="001000000000" w:firstRow="0" w:lastRow="0" w:firstColumn="1" w:lastColumn="0" w:oddVBand="0" w:evenVBand="0" w:oddHBand="0" w:evenHBand="0" w:firstRowFirstColumn="0" w:firstRowLastColumn="0" w:lastRowFirstColumn="0" w:lastRowLastColumn="0"/>
            <w:tcW w:w="2943" w:type="dxa"/>
          </w:tcPr>
          <w:p w14:paraId="220B169B" w14:textId="4CFEC2B1" w:rsidR="00EA5897" w:rsidRPr="003300C6" w:rsidDel="00CF7A7F" w:rsidRDefault="00EA5897" w:rsidP="00D11474">
            <w:pPr>
              <w:spacing w:before="120"/>
              <w:rPr>
                <w:del w:id="2333" w:author="naseem begum" w:date="2018-05-18T09:24:00Z"/>
                <w:sz w:val="18"/>
              </w:rPr>
            </w:pPr>
            <w:del w:id="2334" w:author="naseem begum" w:date="2018-05-18T09:24:00Z">
              <w:r w:rsidRPr="003300C6" w:rsidDel="00CF7A7F">
                <w:rPr>
                  <w:sz w:val="18"/>
                </w:rPr>
                <w:delText>Producto</w:delText>
              </w:r>
            </w:del>
          </w:p>
        </w:tc>
        <w:tc>
          <w:tcPr>
            <w:tcW w:w="1379" w:type="dxa"/>
          </w:tcPr>
          <w:p w14:paraId="1E6EED49" w14:textId="16FD52F8" w:rsidR="00EA5897" w:rsidRPr="003300C6" w:rsidDel="00CF7A7F" w:rsidRDefault="00EA5897" w:rsidP="00D11474">
            <w:pPr>
              <w:spacing w:before="120"/>
              <w:jc w:val="center"/>
              <w:cnfStyle w:val="100000000000" w:firstRow="1" w:lastRow="0" w:firstColumn="0" w:lastColumn="0" w:oddVBand="0" w:evenVBand="0" w:oddHBand="0" w:evenHBand="0" w:firstRowFirstColumn="0" w:firstRowLastColumn="0" w:lastRowFirstColumn="0" w:lastRowLastColumn="0"/>
              <w:rPr>
                <w:del w:id="2335" w:author="naseem begum" w:date="2018-05-18T09:24:00Z"/>
                <w:sz w:val="18"/>
              </w:rPr>
            </w:pPr>
            <w:del w:id="2336" w:author="naseem begum" w:date="2018-05-18T09:24:00Z">
              <w:r w:rsidRPr="003300C6" w:rsidDel="00CF7A7F">
                <w:rPr>
                  <w:sz w:val="18"/>
                </w:rPr>
                <w:delText>Precio (€)</w:delText>
              </w:r>
            </w:del>
          </w:p>
        </w:tc>
        <w:tc>
          <w:tcPr>
            <w:tcW w:w="2161" w:type="dxa"/>
          </w:tcPr>
          <w:p w14:paraId="2091CD1B" w14:textId="2637DE49" w:rsidR="00EA5897" w:rsidRPr="003300C6" w:rsidDel="00CF7A7F" w:rsidRDefault="00EA5897" w:rsidP="00D11474">
            <w:pPr>
              <w:spacing w:before="120"/>
              <w:jc w:val="center"/>
              <w:cnfStyle w:val="100000000000" w:firstRow="1" w:lastRow="0" w:firstColumn="0" w:lastColumn="0" w:oddVBand="0" w:evenVBand="0" w:oddHBand="0" w:evenHBand="0" w:firstRowFirstColumn="0" w:firstRowLastColumn="0" w:lastRowFirstColumn="0" w:lastRowLastColumn="0"/>
              <w:rPr>
                <w:del w:id="2337" w:author="naseem begum" w:date="2018-05-18T09:24:00Z"/>
                <w:sz w:val="18"/>
              </w:rPr>
            </w:pPr>
            <w:del w:id="2338" w:author="naseem begum" w:date="2018-05-18T09:24:00Z">
              <w:r w:rsidRPr="003300C6" w:rsidDel="00CF7A7F">
                <w:rPr>
                  <w:sz w:val="18"/>
                </w:rPr>
                <w:delText>Vida útil</w:delText>
              </w:r>
            </w:del>
          </w:p>
        </w:tc>
        <w:tc>
          <w:tcPr>
            <w:tcW w:w="2161" w:type="dxa"/>
          </w:tcPr>
          <w:p w14:paraId="14765882" w14:textId="5CD4B2B9" w:rsidR="00EA5897" w:rsidRPr="003300C6" w:rsidDel="00CF7A7F" w:rsidRDefault="00EA5897" w:rsidP="00D11474">
            <w:pPr>
              <w:spacing w:before="120"/>
              <w:jc w:val="center"/>
              <w:cnfStyle w:val="100000000000" w:firstRow="1" w:lastRow="0" w:firstColumn="0" w:lastColumn="0" w:oddVBand="0" w:evenVBand="0" w:oddHBand="0" w:evenHBand="0" w:firstRowFirstColumn="0" w:firstRowLastColumn="0" w:lastRowFirstColumn="0" w:lastRowLastColumn="0"/>
              <w:rPr>
                <w:del w:id="2339" w:author="naseem begum" w:date="2018-05-18T09:24:00Z"/>
                <w:sz w:val="18"/>
              </w:rPr>
            </w:pPr>
            <w:del w:id="2340" w:author="naseem begum" w:date="2018-05-18T09:24:00Z">
              <w:r w:rsidRPr="003300C6" w:rsidDel="00CF7A7F">
                <w:rPr>
                  <w:sz w:val="18"/>
                </w:rPr>
                <w:delText>Amortización (€)</w:delText>
              </w:r>
            </w:del>
          </w:p>
        </w:tc>
      </w:tr>
      <w:tr w:rsidR="00EA5897" w:rsidDel="00CF7A7F" w14:paraId="5FE479A9" w14:textId="264EC8DC" w:rsidTr="00D11474">
        <w:trPr>
          <w:cnfStyle w:val="000000100000" w:firstRow="0" w:lastRow="0" w:firstColumn="0" w:lastColumn="0" w:oddVBand="0" w:evenVBand="0" w:oddHBand="1" w:evenHBand="0" w:firstRowFirstColumn="0" w:firstRowLastColumn="0" w:lastRowFirstColumn="0" w:lastRowLastColumn="0"/>
          <w:del w:id="2341" w:author="naseem begum" w:date="2018-05-18T09:24:00Z"/>
        </w:trPr>
        <w:tc>
          <w:tcPr>
            <w:cnfStyle w:val="001000000000" w:firstRow="0" w:lastRow="0" w:firstColumn="1" w:lastColumn="0" w:oddVBand="0" w:evenVBand="0" w:oddHBand="0" w:evenHBand="0" w:firstRowFirstColumn="0" w:firstRowLastColumn="0" w:lastRowFirstColumn="0" w:lastRowLastColumn="0"/>
            <w:tcW w:w="2943" w:type="dxa"/>
          </w:tcPr>
          <w:p w14:paraId="53F1802D" w14:textId="17C91EB3" w:rsidR="00EA5897" w:rsidRPr="003300C6" w:rsidDel="00CF7A7F" w:rsidRDefault="00D11474" w:rsidP="00D11474">
            <w:pPr>
              <w:spacing w:before="120"/>
              <w:rPr>
                <w:del w:id="2342" w:author="naseem begum" w:date="2018-05-18T09:24:00Z"/>
                <w:sz w:val="18"/>
              </w:rPr>
            </w:pPr>
            <w:del w:id="2343" w:author="naseem begum" w:date="2018-05-18T09:24:00Z">
              <w:r w:rsidRPr="003300C6" w:rsidDel="00CF7A7F">
                <w:rPr>
                  <w:sz w:val="18"/>
                </w:rPr>
                <w:delText>Microsoft Office 2017</w:delText>
              </w:r>
            </w:del>
          </w:p>
        </w:tc>
        <w:tc>
          <w:tcPr>
            <w:tcW w:w="1379" w:type="dxa"/>
          </w:tcPr>
          <w:p w14:paraId="72CF1436" w14:textId="622BEE7D" w:rsidR="00EA5897" w:rsidRPr="003300C6" w:rsidDel="00CF7A7F" w:rsidRDefault="00D11474" w:rsidP="00D11474">
            <w:pPr>
              <w:spacing w:before="120"/>
              <w:jc w:val="center"/>
              <w:cnfStyle w:val="000000100000" w:firstRow="0" w:lastRow="0" w:firstColumn="0" w:lastColumn="0" w:oddVBand="0" w:evenVBand="0" w:oddHBand="1" w:evenHBand="0" w:firstRowFirstColumn="0" w:firstRowLastColumn="0" w:lastRowFirstColumn="0" w:lastRowLastColumn="0"/>
              <w:rPr>
                <w:del w:id="2344" w:author="naseem begum" w:date="2018-05-18T09:24:00Z"/>
                <w:sz w:val="18"/>
              </w:rPr>
            </w:pPr>
            <w:del w:id="2345" w:author="naseem begum" w:date="2018-05-18T09:24:00Z">
              <w:r w:rsidRPr="003300C6" w:rsidDel="00CF7A7F">
                <w:rPr>
                  <w:sz w:val="18"/>
                </w:rPr>
                <w:delText>149</w:delText>
              </w:r>
            </w:del>
          </w:p>
        </w:tc>
        <w:tc>
          <w:tcPr>
            <w:tcW w:w="2161" w:type="dxa"/>
          </w:tcPr>
          <w:p w14:paraId="0D4761F8" w14:textId="3CD2B18D" w:rsidR="00EA5897" w:rsidRPr="003300C6" w:rsidDel="00CF7A7F" w:rsidRDefault="00D11474" w:rsidP="00D11474">
            <w:pPr>
              <w:spacing w:before="120"/>
              <w:jc w:val="center"/>
              <w:cnfStyle w:val="000000100000" w:firstRow="0" w:lastRow="0" w:firstColumn="0" w:lastColumn="0" w:oddVBand="0" w:evenVBand="0" w:oddHBand="1" w:evenHBand="0" w:firstRowFirstColumn="0" w:firstRowLastColumn="0" w:lastRowFirstColumn="0" w:lastRowLastColumn="0"/>
              <w:rPr>
                <w:del w:id="2346" w:author="naseem begum" w:date="2018-05-18T09:24:00Z"/>
                <w:sz w:val="18"/>
              </w:rPr>
            </w:pPr>
            <w:del w:id="2347" w:author="naseem begum" w:date="2018-05-18T09:24:00Z">
              <w:r w:rsidRPr="003300C6" w:rsidDel="00CF7A7F">
                <w:rPr>
                  <w:sz w:val="18"/>
                </w:rPr>
                <w:delText>3 años</w:delText>
              </w:r>
            </w:del>
          </w:p>
        </w:tc>
        <w:tc>
          <w:tcPr>
            <w:tcW w:w="2161" w:type="dxa"/>
          </w:tcPr>
          <w:p w14:paraId="06860E6F" w14:textId="5B56A6ED" w:rsidR="00EA5897" w:rsidRPr="003300C6" w:rsidDel="00CF7A7F" w:rsidRDefault="0056187D" w:rsidP="00D11474">
            <w:pPr>
              <w:spacing w:before="120"/>
              <w:jc w:val="center"/>
              <w:cnfStyle w:val="000000100000" w:firstRow="0" w:lastRow="0" w:firstColumn="0" w:lastColumn="0" w:oddVBand="0" w:evenVBand="0" w:oddHBand="1" w:evenHBand="0" w:firstRowFirstColumn="0" w:firstRowLastColumn="0" w:lastRowFirstColumn="0" w:lastRowLastColumn="0"/>
              <w:rPr>
                <w:del w:id="2348" w:author="naseem begum" w:date="2018-05-18T09:24:00Z"/>
                <w:sz w:val="18"/>
              </w:rPr>
            </w:pPr>
            <w:del w:id="2349" w:author="naseem begum" w:date="2018-05-18T09:24:00Z">
              <w:r w:rsidRPr="003300C6" w:rsidDel="00CF7A7F">
                <w:rPr>
                  <w:sz w:val="18"/>
                </w:rPr>
                <w:delText>26.28</w:delText>
              </w:r>
            </w:del>
          </w:p>
        </w:tc>
      </w:tr>
      <w:tr w:rsidR="00EA5897" w:rsidDel="00CF7A7F" w14:paraId="073AA77D" w14:textId="3670ABEB" w:rsidTr="00D11474">
        <w:trPr>
          <w:del w:id="2350" w:author="naseem begum" w:date="2018-05-18T09:24:00Z"/>
        </w:trPr>
        <w:tc>
          <w:tcPr>
            <w:cnfStyle w:val="001000000000" w:firstRow="0" w:lastRow="0" w:firstColumn="1" w:lastColumn="0" w:oddVBand="0" w:evenVBand="0" w:oddHBand="0" w:evenHBand="0" w:firstRowFirstColumn="0" w:firstRowLastColumn="0" w:lastRowFirstColumn="0" w:lastRowLastColumn="0"/>
            <w:tcW w:w="2943" w:type="dxa"/>
          </w:tcPr>
          <w:p w14:paraId="5B1C3138" w14:textId="3CC5661C" w:rsidR="00EA5897" w:rsidRPr="003300C6" w:rsidDel="00CF7A7F" w:rsidRDefault="00D11474" w:rsidP="00D11474">
            <w:pPr>
              <w:spacing w:before="120"/>
              <w:rPr>
                <w:del w:id="2351" w:author="naseem begum" w:date="2018-05-18T09:24:00Z"/>
                <w:sz w:val="18"/>
              </w:rPr>
            </w:pPr>
            <w:del w:id="2352" w:author="naseem begum" w:date="2018-05-18T09:24:00Z">
              <w:r w:rsidRPr="003300C6" w:rsidDel="00CF7A7F">
                <w:rPr>
                  <w:sz w:val="18"/>
                </w:rPr>
                <w:delText>Adobe Acrobat Reader 2016</w:delText>
              </w:r>
            </w:del>
          </w:p>
        </w:tc>
        <w:tc>
          <w:tcPr>
            <w:tcW w:w="1379" w:type="dxa"/>
          </w:tcPr>
          <w:p w14:paraId="63990F9A" w14:textId="0240FA12" w:rsidR="00EA5897" w:rsidRPr="003300C6" w:rsidDel="00CF7A7F" w:rsidRDefault="00D11474" w:rsidP="00D11474">
            <w:pPr>
              <w:spacing w:before="120"/>
              <w:jc w:val="center"/>
              <w:cnfStyle w:val="000000000000" w:firstRow="0" w:lastRow="0" w:firstColumn="0" w:lastColumn="0" w:oddVBand="0" w:evenVBand="0" w:oddHBand="0" w:evenHBand="0" w:firstRowFirstColumn="0" w:firstRowLastColumn="0" w:lastRowFirstColumn="0" w:lastRowLastColumn="0"/>
              <w:rPr>
                <w:del w:id="2353" w:author="naseem begum" w:date="2018-05-18T09:24:00Z"/>
                <w:sz w:val="18"/>
              </w:rPr>
            </w:pPr>
            <w:del w:id="2354" w:author="naseem begum" w:date="2018-05-18T09:24:00Z">
              <w:r w:rsidRPr="003300C6" w:rsidDel="00CF7A7F">
                <w:rPr>
                  <w:sz w:val="18"/>
                </w:rPr>
                <w:delText>0</w:delText>
              </w:r>
            </w:del>
          </w:p>
        </w:tc>
        <w:tc>
          <w:tcPr>
            <w:tcW w:w="2161" w:type="dxa"/>
          </w:tcPr>
          <w:p w14:paraId="01F8741F" w14:textId="7E316E2C" w:rsidR="00EA5897" w:rsidRPr="003300C6" w:rsidDel="00CF7A7F" w:rsidRDefault="00D11474" w:rsidP="00D11474">
            <w:pPr>
              <w:spacing w:before="120"/>
              <w:jc w:val="center"/>
              <w:cnfStyle w:val="000000000000" w:firstRow="0" w:lastRow="0" w:firstColumn="0" w:lastColumn="0" w:oddVBand="0" w:evenVBand="0" w:oddHBand="0" w:evenHBand="0" w:firstRowFirstColumn="0" w:firstRowLastColumn="0" w:lastRowFirstColumn="0" w:lastRowLastColumn="0"/>
              <w:rPr>
                <w:del w:id="2355" w:author="naseem begum" w:date="2018-05-18T09:24:00Z"/>
                <w:sz w:val="18"/>
              </w:rPr>
            </w:pPr>
            <w:del w:id="2356" w:author="naseem begum" w:date="2018-05-18T09:24:00Z">
              <w:r w:rsidRPr="003300C6" w:rsidDel="00CF7A7F">
                <w:rPr>
                  <w:sz w:val="18"/>
                </w:rPr>
                <w:delText>-</w:delText>
              </w:r>
            </w:del>
          </w:p>
        </w:tc>
        <w:tc>
          <w:tcPr>
            <w:tcW w:w="2161" w:type="dxa"/>
          </w:tcPr>
          <w:p w14:paraId="338B6F54" w14:textId="7FD8ACF8" w:rsidR="00EA5897" w:rsidRPr="003300C6" w:rsidDel="00CF7A7F" w:rsidRDefault="00D11474" w:rsidP="00D11474">
            <w:pPr>
              <w:spacing w:before="120"/>
              <w:jc w:val="center"/>
              <w:cnfStyle w:val="000000000000" w:firstRow="0" w:lastRow="0" w:firstColumn="0" w:lastColumn="0" w:oddVBand="0" w:evenVBand="0" w:oddHBand="0" w:evenHBand="0" w:firstRowFirstColumn="0" w:firstRowLastColumn="0" w:lastRowFirstColumn="0" w:lastRowLastColumn="0"/>
              <w:rPr>
                <w:del w:id="2357" w:author="naseem begum" w:date="2018-05-18T09:24:00Z"/>
                <w:sz w:val="18"/>
              </w:rPr>
            </w:pPr>
            <w:del w:id="2358" w:author="naseem begum" w:date="2018-05-18T09:24:00Z">
              <w:r w:rsidRPr="003300C6" w:rsidDel="00CF7A7F">
                <w:rPr>
                  <w:sz w:val="18"/>
                </w:rPr>
                <w:delText>0</w:delText>
              </w:r>
            </w:del>
          </w:p>
        </w:tc>
      </w:tr>
      <w:tr w:rsidR="00EA5897" w:rsidDel="00CF7A7F" w14:paraId="575CB156" w14:textId="258BAB3E" w:rsidTr="00D11474">
        <w:trPr>
          <w:cnfStyle w:val="000000100000" w:firstRow="0" w:lastRow="0" w:firstColumn="0" w:lastColumn="0" w:oddVBand="0" w:evenVBand="0" w:oddHBand="1" w:evenHBand="0" w:firstRowFirstColumn="0" w:firstRowLastColumn="0" w:lastRowFirstColumn="0" w:lastRowLastColumn="0"/>
          <w:del w:id="2359" w:author="naseem begum" w:date="2018-05-18T09:24:00Z"/>
        </w:trPr>
        <w:tc>
          <w:tcPr>
            <w:cnfStyle w:val="001000000000" w:firstRow="0" w:lastRow="0" w:firstColumn="1" w:lastColumn="0" w:oddVBand="0" w:evenVBand="0" w:oddHBand="0" w:evenHBand="0" w:firstRowFirstColumn="0" w:firstRowLastColumn="0" w:lastRowFirstColumn="0" w:lastRowLastColumn="0"/>
            <w:tcW w:w="2943" w:type="dxa"/>
          </w:tcPr>
          <w:p w14:paraId="703812D7" w14:textId="1C680017" w:rsidR="00EA5897" w:rsidRPr="003300C6" w:rsidDel="00CF7A7F" w:rsidRDefault="00D11474" w:rsidP="00D11474">
            <w:pPr>
              <w:spacing w:before="120"/>
              <w:rPr>
                <w:del w:id="2360" w:author="naseem begum" w:date="2018-05-18T09:24:00Z"/>
                <w:sz w:val="18"/>
              </w:rPr>
            </w:pPr>
            <w:del w:id="2361" w:author="naseem begum" w:date="2018-05-18T09:24:00Z">
              <w:r w:rsidRPr="003300C6" w:rsidDel="00CF7A7F">
                <w:rPr>
                  <w:sz w:val="18"/>
                </w:rPr>
                <w:delText>Google Drive</w:delText>
              </w:r>
            </w:del>
          </w:p>
        </w:tc>
        <w:tc>
          <w:tcPr>
            <w:tcW w:w="1379" w:type="dxa"/>
          </w:tcPr>
          <w:p w14:paraId="3237B74B" w14:textId="6C6C5FD3" w:rsidR="00EA5897" w:rsidRPr="003300C6" w:rsidDel="00CF7A7F" w:rsidRDefault="00D11474" w:rsidP="00D11474">
            <w:pPr>
              <w:spacing w:before="120"/>
              <w:jc w:val="center"/>
              <w:cnfStyle w:val="000000100000" w:firstRow="0" w:lastRow="0" w:firstColumn="0" w:lastColumn="0" w:oddVBand="0" w:evenVBand="0" w:oddHBand="1" w:evenHBand="0" w:firstRowFirstColumn="0" w:firstRowLastColumn="0" w:lastRowFirstColumn="0" w:lastRowLastColumn="0"/>
              <w:rPr>
                <w:del w:id="2362" w:author="naseem begum" w:date="2018-05-18T09:24:00Z"/>
                <w:sz w:val="18"/>
              </w:rPr>
            </w:pPr>
            <w:del w:id="2363" w:author="naseem begum" w:date="2018-05-18T09:24:00Z">
              <w:r w:rsidRPr="003300C6" w:rsidDel="00CF7A7F">
                <w:rPr>
                  <w:sz w:val="18"/>
                </w:rPr>
                <w:delText>0</w:delText>
              </w:r>
            </w:del>
          </w:p>
        </w:tc>
        <w:tc>
          <w:tcPr>
            <w:tcW w:w="2161" w:type="dxa"/>
          </w:tcPr>
          <w:p w14:paraId="1E7F9562" w14:textId="194DD724" w:rsidR="00EA5897" w:rsidRPr="003300C6" w:rsidDel="00CF7A7F" w:rsidRDefault="00D11474" w:rsidP="00D11474">
            <w:pPr>
              <w:spacing w:before="120"/>
              <w:jc w:val="center"/>
              <w:cnfStyle w:val="000000100000" w:firstRow="0" w:lastRow="0" w:firstColumn="0" w:lastColumn="0" w:oddVBand="0" w:evenVBand="0" w:oddHBand="1" w:evenHBand="0" w:firstRowFirstColumn="0" w:firstRowLastColumn="0" w:lastRowFirstColumn="0" w:lastRowLastColumn="0"/>
              <w:rPr>
                <w:del w:id="2364" w:author="naseem begum" w:date="2018-05-18T09:24:00Z"/>
                <w:sz w:val="18"/>
              </w:rPr>
            </w:pPr>
            <w:del w:id="2365" w:author="naseem begum" w:date="2018-05-18T09:24:00Z">
              <w:r w:rsidRPr="003300C6" w:rsidDel="00CF7A7F">
                <w:rPr>
                  <w:sz w:val="18"/>
                </w:rPr>
                <w:delText>-</w:delText>
              </w:r>
            </w:del>
          </w:p>
        </w:tc>
        <w:tc>
          <w:tcPr>
            <w:tcW w:w="2161" w:type="dxa"/>
          </w:tcPr>
          <w:p w14:paraId="1F92A1FA" w14:textId="633C90CB" w:rsidR="00EA5897" w:rsidRPr="003300C6" w:rsidDel="00CF7A7F" w:rsidRDefault="00D11474" w:rsidP="00D11474">
            <w:pPr>
              <w:spacing w:before="120"/>
              <w:jc w:val="center"/>
              <w:cnfStyle w:val="000000100000" w:firstRow="0" w:lastRow="0" w:firstColumn="0" w:lastColumn="0" w:oddVBand="0" w:evenVBand="0" w:oddHBand="1" w:evenHBand="0" w:firstRowFirstColumn="0" w:firstRowLastColumn="0" w:lastRowFirstColumn="0" w:lastRowLastColumn="0"/>
              <w:rPr>
                <w:del w:id="2366" w:author="naseem begum" w:date="2018-05-18T09:24:00Z"/>
                <w:sz w:val="18"/>
              </w:rPr>
            </w:pPr>
            <w:del w:id="2367" w:author="naseem begum" w:date="2018-05-18T09:24:00Z">
              <w:r w:rsidRPr="003300C6" w:rsidDel="00CF7A7F">
                <w:rPr>
                  <w:sz w:val="18"/>
                </w:rPr>
                <w:delText>0</w:delText>
              </w:r>
            </w:del>
          </w:p>
        </w:tc>
      </w:tr>
      <w:tr w:rsidR="00EA5897" w:rsidDel="00CF7A7F" w14:paraId="302DABD4" w14:textId="4AEA5E96" w:rsidTr="00D11474">
        <w:trPr>
          <w:del w:id="2368" w:author="naseem begum" w:date="2018-05-18T09:24:00Z"/>
        </w:trPr>
        <w:tc>
          <w:tcPr>
            <w:cnfStyle w:val="001000000000" w:firstRow="0" w:lastRow="0" w:firstColumn="1" w:lastColumn="0" w:oddVBand="0" w:evenVBand="0" w:oddHBand="0" w:evenHBand="0" w:firstRowFirstColumn="0" w:firstRowLastColumn="0" w:lastRowFirstColumn="0" w:lastRowLastColumn="0"/>
            <w:tcW w:w="2943" w:type="dxa"/>
          </w:tcPr>
          <w:p w14:paraId="1A0C0EF4" w14:textId="6444480C" w:rsidR="00EA5897" w:rsidRPr="003300C6" w:rsidDel="00CF7A7F" w:rsidRDefault="00D11474" w:rsidP="00D11474">
            <w:pPr>
              <w:spacing w:before="120"/>
              <w:rPr>
                <w:del w:id="2369" w:author="naseem begum" w:date="2018-05-18T09:24:00Z"/>
                <w:sz w:val="18"/>
              </w:rPr>
            </w:pPr>
            <w:del w:id="2370" w:author="naseem begum" w:date="2018-05-18T09:24:00Z">
              <w:r w:rsidRPr="003300C6" w:rsidDel="00CF7A7F">
                <w:rPr>
                  <w:sz w:val="18"/>
                </w:rPr>
                <w:delText>Bitbucket</w:delText>
              </w:r>
            </w:del>
          </w:p>
        </w:tc>
        <w:tc>
          <w:tcPr>
            <w:tcW w:w="1379" w:type="dxa"/>
          </w:tcPr>
          <w:p w14:paraId="5BA670E5" w14:textId="79D1A989" w:rsidR="00EA5897" w:rsidRPr="003300C6" w:rsidDel="00CF7A7F" w:rsidRDefault="00D11474" w:rsidP="00D11474">
            <w:pPr>
              <w:spacing w:before="120"/>
              <w:jc w:val="center"/>
              <w:cnfStyle w:val="000000000000" w:firstRow="0" w:lastRow="0" w:firstColumn="0" w:lastColumn="0" w:oddVBand="0" w:evenVBand="0" w:oddHBand="0" w:evenHBand="0" w:firstRowFirstColumn="0" w:firstRowLastColumn="0" w:lastRowFirstColumn="0" w:lastRowLastColumn="0"/>
              <w:rPr>
                <w:del w:id="2371" w:author="naseem begum" w:date="2018-05-18T09:24:00Z"/>
                <w:sz w:val="18"/>
              </w:rPr>
            </w:pPr>
            <w:del w:id="2372" w:author="naseem begum" w:date="2018-05-18T09:24:00Z">
              <w:r w:rsidRPr="003300C6" w:rsidDel="00CF7A7F">
                <w:rPr>
                  <w:sz w:val="18"/>
                </w:rPr>
                <w:delText>0</w:delText>
              </w:r>
            </w:del>
          </w:p>
        </w:tc>
        <w:tc>
          <w:tcPr>
            <w:tcW w:w="2161" w:type="dxa"/>
          </w:tcPr>
          <w:p w14:paraId="1B45DB42" w14:textId="77F21102" w:rsidR="00EA5897" w:rsidRPr="003300C6" w:rsidDel="00CF7A7F" w:rsidRDefault="00D11474" w:rsidP="00D11474">
            <w:pPr>
              <w:spacing w:before="120"/>
              <w:jc w:val="center"/>
              <w:cnfStyle w:val="000000000000" w:firstRow="0" w:lastRow="0" w:firstColumn="0" w:lastColumn="0" w:oddVBand="0" w:evenVBand="0" w:oddHBand="0" w:evenHBand="0" w:firstRowFirstColumn="0" w:firstRowLastColumn="0" w:lastRowFirstColumn="0" w:lastRowLastColumn="0"/>
              <w:rPr>
                <w:del w:id="2373" w:author="naseem begum" w:date="2018-05-18T09:24:00Z"/>
                <w:sz w:val="18"/>
              </w:rPr>
            </w:pPr>
            <w:del w:id="2374" w:author="naseem begum" w:date="2018-05-18T09:24:00Z">
              <w:r w:rsidRPr="003300C6" w:rsidDel="00CF7A7F">
                <w:rPr>
                  <w:sz w:val="18"/>
                </w:rPr>
                <w:delText>-</w:delText>
              </w:r>
            </w:del>
          </w:p>
        </w:tc>
        <w:tc>
          <w:tcPr>
            <w:tcW w:w="2161" w:type="dxa"/>
          </w:tcPr>
          <w:p w14:paraId="61F93330" w14:textId="7C25A2FA" w:rsidR="00EA5897" w:rsidRPr="003300C6" w:rsidDel="00CF7A7F" w:rsidRDefault="00D11474" w:rsidP="00D11474">
            <w:pPr>
              <w:spacing w:before="120"/>
              <w:jc w:val="center"/>
              <w:cnfStyle w:val="000000000000" w:firstRow="0" w:lastRow="0" w:firstColumn="0" w:lastColumn="0" w:oddVBand="0" w:evenVBand="0" w:oddHBand="0" w:evenHBand="0" w:firstRowFirstColumn="0" w:firstRowLastColumn="0" w:lastRowFirstColumn="0" w:lastRowLastColumn="0"/>
              <w:rPr>
                <w:del w:id="2375" w:author="naseem begum" w:date="2018-05-18T09:24:00Z"/>
                <w:sz w:val="18"/>
              </w:rPr>
            </w:pPr>
            <w:del w:id="2376" w:author="naseem begum" w:date="2018-05-18T09:24:00Z">
              <w:r w:rsidRPr="003300C6" w:rsidDel="00CF7A7F">
                <w:rPr>
                  <w:sz w:val="18"/>
                </w:rPr>
                <w:delText>0</w:delText>
              </w:r>
            </w:del>
          </w:p>
        </w:tc>
      </w:tr>
      <w:tr w:rsidR="00EA5897" w:rsidDel="00CF7A7F" w14:paraId="5271A3D5" w14:textId="561956DB" w:rsidTr="00D11474">
        <w:trPr>
          <w:cnfStyle w:val="000000100000" w:firstRow="0" w:lastRow="0" w:firstColumn="0" w:lastColumn="0" w:oddVBand="0" w:evenVBand="0" w:oddHBand="1" w:evenHBand="0" w:firstRowFirstColumn="0" w:firstRowLastColumn="0" w:lastRowFirstColumn="0" w:lastRowLastColumn="0"/>
          <w:del w:id="2377" w:author="naseem begum" w:date="2018-05-18T09:24:00Z"/>
        </w:trPr>
        <w:tc>
          <w:tcPr>
            <w:cnfStyle w:val="001000000000" w:firstRow="0" w:lastRow="0" w:firstColumn="1" w:lastColumn="0" w:oddVBand="0" w:evenVBand="0" w:oddHBand="0" w:evenHBand="0" w:firstRowFirstColumn="0" w:firstRowLastColumn="0" w:lastRowFirstColumn="0" w:lastRowLastColumn="0"/>
            <w:tcW w:w="2943" w:type="dxa"/>
          </w:tcPr>
          <w:p w14:paraId="6325B35D" w14:textId="2EE276CC" w:rsidR="00D11474" w:rsidRPr="003300C6" w:rsidDel="00CF7A7F" w:rsidRDefault="00D11474" w:rsidP="00D11474">
            <w:pPr>
              <w:spacing w:before="120"/>
              <w:rPr>
                <w:del w:id="2378" w:author="naseem begum" w:date="2018-05-18T09:24:00Z"/>
                <w:sz w:val="18"/>
              </w:rPr>
            </w:pPr>
            <w:del w:id="2379" w:author="naseem begum" w:date="2018-05-18T09:24:00Z">
              <w:r w:rsidRPr="003300C6" w:rsidDel="00CF7A7F">
                <w:rPr>
                  <w:sz w:val="18"/>
                </w:rPr>
                <w:delText>Postman</w:delText>
              </w:r>
            </w:del>
          </w:p>
        </w:tc>
        <w:tc>
          <w:tcPr>
            <w:tcW w:w="1379" w:type="dxa"/>
          </w:tcPr>
          <w:p w14:paraId="385EDE56" w14:textId="73B22462" w:rsidR="00EA5897" w:rsidRPr="003300C6" w:rsidDel="00CF7A7F" w:rsidRDefault="00D11474" w:rsidP="00D11474">
            <w:pPr>
              <w:spacing w:before="120"/>
              <w:jc w:val="center"/>
              <w:cnfStyle w:val="000000100000" w:firstRow="0" w:lastRow="0" w:firstColumn="0" w:lastColumn="0" w:oddVBand="0" w:evenVBand="0" w:oddHBand="1" w:evenHBand="0" w:firstRowFirstColumn="0" w:firstRowLastColumn="0" w:lastRowFirstColumn="0" w:lastRowLastColumn="0"/>
              <w:rPr>
                <w:del w:id="2380" w:author="naseem begum" w:date="2018-05-18T09:24:00Z"/>
                <w:sz w:val="18"/>
              </w:rPr>
            </w:pPr>
            <w:del w:id="2381" w:author="naseem begum" w:date="2018-05-18T09:24:00Z">
              <w:r w:rsidRPr="003300C6" w:rsidDel="00CF7A7F">
                <w:rPr>
                  <w:sz w:val="18"/>
                </w:rPr>
                <w:delText>0</w:delText>
              </w:r>
            </w:del>
          </w:p>
        </w:tc>
        <w:tc>
          <w:tcPr>
            <w:tcW w:w="2161" w:type="dxa"/>
          </w:tcPr>
          <w:p w14:paraId="2A846422" w14:textId="4453ADDD" w:rsidR="00EA5897" w:rsidRPr="003300C6" w:rsidDel="00CF7A7F" w:rsidRDefault="00D11474" w:rsidP="00D11474">
            <w:pPr>
              <w:spacing w:before="120"/>
              <w:jc w:val="center"/>
              <w:cnfStyle w:val="000000100000" w:firstRow="0" w:lastRow="0" w:firstColumn="0" w:lastColumn="0" w:oddVBand="0" w:evenVBand="0" w:oddHBand="1" w:evenHBand="0" w:firstRowFirstColumn="0" w:firstRowLastColumn="0" w:lastRowFirstColumn="0" w:lastRowLastColumn="0"/>
              <w:rPr>
                <w:del w:id="2382" w:author="naseem begum" w:date="2018-05-18T09:24:00Z"/>
                <w:sz w:val="18"/>
              </w:rPr>
            </w:pPr>
            <w:del w:id="2383" w:author="naseem begum" w:date="2018-05-18T09:24:00Z">
              <w:r w:rsidRPr="003300C6" w:rsidDel="00CF7A7F">
                <w:rPr>
                  <w:sz w:val="18"/>
                </w:rPr>
                <w:delText>-</w:delText>
              </w:r>
            </w:del>
          </w:p>
        </w:tc>
        <w:tc>
          <w:tcPr>
            <w:tcW w:w="2161" w:type="dxa"/>
          </w:tcPr>
          <w:p w14:paraId="34022C7E" w14:textId="4CCFAC7F" w:rsidR="00EA5897" w:rsidRPr="003300C6" w:rsidDel="00CF7A7F" w:rsidRDefault="00D11474" w:rsidP="00D11474">
            <w:pPr>
              <w:spacing w:before="120"/>
              <w:jc w:val="center"/>
              <w:cnfStyle w:val="000000100000" w:firstRow="0" w:lastRow="0" w:firstColumn="0" w:lastColumn="0" w:oddVBand="0" w:evenVBand="0" w:oddHBand="1" w:evenHBand="0" w:firstRowFirstColumn="0" w:firstRowLastColumn="0" w:lastRowFirstColumn="0" w:lastRowLastColumn="0"/>
              <w:rPr>
                <w:del w:id="2384" w:author="naseem begum" w:date="2018-05-18T09:24:00Z"/>
                <w:sz w:val="18"/>
              </w:rPr>
            </w:pPr>
            <w:del w:id="2385" w:author="naseem begum" w:date="2018-05-18T09:24:00Z">
              <w:r w:rsidRPr="003300C6" w:rsidDel="00CF7A7F">
                <w:rPr>
                  <w:sz w:val="18"/>
                </w:rPr>
                <w:delText>0</w:delText>
              </w:r>
            </w:del>
          </w:p>
        </w:tc>
      </w:tr>
      <w:tr w:rsidR="00EA5897" w:rsidDel="00CF7A7F" w14:paraId="2201A7F2" w14:textId="28FAC695" w:rsidTr="00D11474">
        <w:trPr>
          <w:del w:id="2386" w:author="naseem begum" w:date="2018-05-18T09:24:00Z"/>
        </w:trPr>
        <w:tc>
          <w:tcPr>
            <w:cnfStyle w:val="001000000000" w:firstRow="0" w:lastRow="0" w:firstColumn="1" w:lastColumn="0" w:oddVBand="0" w:evenVBand="0" w:oddHBand="0" w:evenHBand="0" w:firstRowFirstColumn="0" w:firstRowLastColumn="0" w:lastRowFirstColumn="0" w:lastRowLastColumn="0"/>
            <w:tcW w:w="2943" w:type="dxa"/>
          </w:tcPr>
          <w:p w14:paraId="6CA6F5D9" w14:textId="3D859C8D" w:rsidR="00EA5897" w:rsidRPr="003300C6" w:rsidDel="00CF7A7F" w:rsidRDefault="00D11474" w:rsidP="00D11474">
            <w:pPr>
              <w:spacing w:before="120"/>
              <w:rPr>
                <w:del w:id="2387" w:author="naseem begum" w:date="2018-05-18T09:24:00Z"/>
                <w:sz w:val="18"/>
              </w:rPr>
            </w:pPr>
            <w:del w:id="2388" w:author="naseem begum" w:date="2018-05-18T09:24:00Z">
              <w:r w:rsidRPr="003300C6" w:rsidDel="00CF7A7F">
                <w:rPr>
                  <w:sz w:val="18"/>
                </w:rPr>
                <w:delText>Apache Tomcat</w:delText>
              </w:r>
            </w:del>
          </w:p>
        </w:tc>
        <w:tc>
          <w:tcPr>
            <w:tcW w:w="1379" w:type="dxa"/>
          </w:tcPr>
          <w:p w14:paraId="5C326D02" w14:textId="5669B1BE" w:rsidR="00EA5897" w:rsidRPr="003300C6" w:rsidDel="00CF7A7F" w:rsidRDefault="00D11474" w:rsidP="00D11474">
            <w:pPr>
              <w:spacing w:before="120"/>
              <w:jc w:val="center"/>
              <w:cnfStyle w:val="000000000000" w:firstRow="0" w:lastRow="0" w:firstColumn="0" w:lastColumn="0" w:oddVBand="0" w:evenVBand="0" w:oddHBand="0" w:evenHBand="0" w:firstRowFirstColumn="0" w:firstRowLastColumn="0" w:lastRowFirstColumn="0" w:lastRowLastColumn="0"/>
              <w:rPr>
                <w:del w:id="2389" w:author="naseem begum" w:date="2018-05-18T09:24:00Z"/>
                <w:sz w:val="18"/>
              </w:rPr>
            </w:pPr>
            <w:del w:id="2390" w:author="naseem begum" w:date="2018-05-18T09:24:00Z">
              <w:r w:rsidRPr="003300C6" w:rsidDel="00CF7A7F">
                <w:rPr>
                  <w:sz w:val="18"/>
                </w:rPr>
                <w:delText>0</w:delText>
              </w:r>
            </w:del>
          </w:p>
        </w:tc>
        <w:tc>
          <w:tcPr>
            <w:tcW w:w="2161" w:type="dxa"/>
          </w:tcPr>
          <w:p w14:paraId="158CC437" w14:textId="0ED706FD" w:rsidR="00EA5897" w:rsidRPr="003300C6" w:rsidDel="00CF7A7F" w:rsidRDefault="00D11474" w:rsidP="00D11474">
            <w:pPr>
              <w:spacing w:before="120"/>
              <w:jc w:val="center"/>
              <w:cnfStyle w:val="000000000000" w:firstRow="0" w:lastRow="0" w:firstColumn="0" w:lastColumn="0" w:oddVBand="0" w:evenVBand="0" w:oddHBand="0" w:evenHBand="0" w:firstRowFirstColumn="0" w:firstRowLastColumn="0" w:lastRowFirstColumn="0" w:lastRowLastColumn="0"/>
              <w:rPr>
                <w:del w:id="2391" w:author="naseem begum" w:date="2018-05-18T09:24:00Z"/>
                <w:sz w:val="18"/>
              </w:rPr>
            </w:pPr>
            <w:del w:id="2392" w:author="naseem begum" w:date="2018-05-18T09:24:00Z">
              <w:r w:rsidRPr="003300C6" w:rsidDel="00CF7A7F">
                <w:rPr>
                  <w:sz w:val="18"/>
                </w:rPr>
                <w:delText>-</w:delText>
              </w:r>
            </w:del>
          </w:p>
        </w:tc>
        <w:tc>
          <w:tcPr>
            <w:tcW w:w="2161" w:type="dxa"/>
          </w:tcPr>
          <w:p w14:paraId="54502754" w14:textId="62BA87DB" w:rsidR="00EA5897" w:rsidRPr="003300C6" w:rsidDel="00CF7A7F" w:rsidRDefault="00D11474" w:rsidP="00D11474">
            <w:pPr>
              <w:spacing w:before="120"/>
              <w:jc w:val="center"/>
              <w:cnfStyle w:val="000000000000" w:firstRow="0" w:lastRow="0" w:firstColumn="0" w:lastColumn="0" w:oddVBand="0" w:evenVBand="0" w:oddHBand="0" w:evenHBand="0" w:firstRowFirstColumn="0" w:firstRowLastColumn="0" w:lastRowFirstColumn="0" w:lastRowLastColumn="0"/>
              <w:rPr>
                <w:del w:id="2393" w:author="naseem begum" w:date="2018-05-18T09:24:00Z"/>
                <w:sz w:val="18"/>
              </w:rPr>
            </w:pPr>
            <w:del w:id="2394" w:author="naseem begum" w:date="2018-05-18T09:24:00Z">
              <w:r w:rsidRPr="003300C6" w:rsidDel="00CF7A7F">
                <w:rPr>
                  <w:sz w:val="18"/>
                </w:rPr>
                <w:delText>0</w:delText>
              </w:r>
            </w:del>
          </w:p>
        </w:tc>
      </w:tr>
      <w:tr w:rsidR="00EA5897" w:rsidDel="00CF7A7F" w14:paraId="3CE58489" w14:textId="272C7B3F" w:rsidTr="00D11474">
        <w:trPr>
          <w:cnfStyle w:val="010000000000" w:firstRow="0" w:lastRow="1" w:firstColumn="0" w:lastColumn="0" w:oddVBand="0" w:evenVBand="0" w:oddHBand="0" w:evenHBand="0" w:firstRowFirstColumn="0" w:firstRowLastColumn="0" w:lastRowFirstColumn="0" w:lastRowLastColumn="0"/>
          <w:del w:id="2395" w:author="naseem begum" w:date="2018-05-18T09:24:00Z"/>
        </w:trPr>
        <w:tc>
          <w:tcPr>
            <w:cnfStyle w:val="001000000000" w:firstRow="0" w:lastRow="0" w:firstColumn="1" w:lastColumn="0" w:oddVBand="0" w:evenVBand="0" w:oddHBand="0" w:evenHBand="0" w:firstRowFirstColumn="0" w:firstRowLastColumn="0" w:lastRowFirstColumn="0" w:lastRowLastColumn="0"/>
            <w:tcW w:w="2943" w:type="dxa"/>
          </w:tcPr>
          <w:p w14:paraId="3494AE01" w14:textId="3ADA6958" w:rsidR="00EA5897" w:rsidRPr="003300C6" w:rsidDel="00CF7A7F" w:rsidRDefault="00D11474" w:rsidP="00D11474">
            <w:pPr>
              <w:spacing w:before="120"/>
              <w:rPr>
                <w:del w:id="2396" w:author="naseem begum" w:date="2018-05-18T09:24:00Z"/>
                <w:sz w:val="18"/>
              </w:rPr>
            </w:pPr>
            <w:commentRangeStart w:id="2397"/>
            <w:del w:id="2398" w:author="naseem begum" w:date="2018-05-18T09:24:00Z">
              <w:r w:rsidRPr="003300C6" w:rsidDel="00CF7A7F">
                <w:rPr>
                  <w:sz w:val="18"/>
                </w:rPr>
                <w:delText>Total</w:delText>
              </w:r>
            </w:del>
          </w:p>
        </w:tc>
        <w:tc>
          <w:tcPr>
            <w:tcW w:w="1379" w:type="dxa"/>
          </w:tcPr>
          <w:p w14:paraId="46E433F4" w14:textId="68082763" w:rsidR="00EA5897" w:rsidRPr="003300C6" w:rsidDel="00CF7A7F" w:rsidRDefault="00EA5897" w:rsidP="00D11474">
            <w:pPr>
              <w:spacing w:before="120"/>
              <w:jc w:val="center"/>
              <w:cnfStyle w:val="010000000000" w:firstRow="0" w:lastRow="1" w:firstColumn="0" w:lastColumn="0" w:oddVBand="0" w:evenVBand="0" w:oddHBand="0" w:evenHBand="0" w:firstRowFirstColumn="0" w:firstRowLastColumn="0" w:lastRowFirstColumn="0" w:lastRowLastColumn="0"/>
              <w:rPr>
                <w:del w:id="2399" w:author="naseem begum" w:date="2018-05-18T09:24:00Z"/>
                <w:sz w:val="18"/>
              </w:rPr>
            </w:pPr>
          </w:p>
        </w:tc>
        <w:tc>
          <w:tcPr>
            <w:tcW w:w="2161" w:type="dxa"/>
          </w:tcPr>
          <w:p w14:paraId="3BA9FE71" w14:textId="1BDBF9AD" w:rsidR="00EA5897" w:rsidRPr="003300C6" w:rsidDel="00CF7A7F" w:rsidRDefault="00EA5897" w:rsidP="00D11474">
            <w:pPr>
              <w:spacing w:before="120"/>
              <w:jc w:val="center"/>
              <w:cnfStyle w:val="010000000000" w:firstRow="0" w:lastRow="1" w:firstColumn="0" w:lastColumn="0" w:oddVBand="0" w:evenVBand="0" w:oddHBand="0" w:evenHBand="0" w:firstRowFirstColumn="0" w:firstRowLastColumn="0" w:lastRowFirstColumn="0" w:lastRowLastColumn="0"/>
              <w:rPr>
                <w:del w:id="2400" w:author="naseem begum" w:date="2018-05-18T09:24:00Z"/>
                <w:sz w:val="18"/>
              </w:rPr>
            </w:pPr>
          </w:p>
        </w:tc>
        <w:tc>
          <w:tcPr>
            <w:tcW w:w="2161" w:type="dxa"/>
          </w:tcPr>
          <w:p w14:paraId="039316FC" w14:textId="0F756EE8" w:rsidR="00EA5897" w:rsidRPr="003300C6" w:rsidDel="00CF7A7F" w:rsidRDefault="00D11474" w:rsidP="00D11474">
            <w:pPr>
              <w:keepNext/>
              <w:spacing w:before="120"/>
              <w:jc w:val="center"/>
              <w:cnfStyle w:val="010000000000" w:firstRow="0" w:lastRow="1" w:firstColumn="0" w:lastColumn="0" w:oddVBand="0" w:evenVBand="0" w:oddHBand="0" w:evenHBand="0" w:firstRowFirstColumn="0" w:firstRowLastColumn="0" w:lastRowFirstColumn="0" w:lastRowLastColumn="0"/>
              <w:rPr>
                <w:del w:id="2401" w:author="naseem begum" w:date="2018-05-18T09:24:00Z"/>
                <w:sz w:val="18"/>
              </w:rPr>
            </w:pPr>
            <w:del w:id="2402" w:author="naseem begum" w:date="2018-05-18T09:24:00Z">
              <w:r w:rsidRPr="003300C6" w:rsidDel="00CF7A7F">
                <w:rPr>
                  <w:sz w:val="18"/>
                </w:rPr>
                <w:delText>2</w:delText>
              </w:r>
              <w:r w:rsidR="0056187D" w:rsidRPr="003300C6" w:rsidDel="00CF7A7F">
                <w:rPr>
                  <w:sz w:val="18"/>
                </w:rPr>
                <w:delText>6.28</w:delText>
              </w:r>
              <w:commentRangeEnd w:id="2397"/>
              <w:r w:rsidR="00007695" w:rsidDel="00CF7A7F">
                <w:rPr>
                  <w:rStyle w:val="Refdecomentario"/>
                  <w:b w:val="0"/>
                  <w:bCs w:val="0"/>
                  <w:color w:val="auto"/>
                </w:rPr>
                <w:commentReference w:id="2397"/>
              </w:r>
            </w:del>
          </w:p>
        </w:tc>
      </w:tr>
    </w:tbl>
    <w:p w14:paraId="6C5974A6" w14:textId="0E045C3A" w:rsidR="00EA5897" w:rsidRPr="00EA5897" w:rsidDel="00CF7A7F" w:rsidRDefault="00D11474" w:rsidP="00D11474">
      <w:pPr>
        <w:pStyle w:val="Descripcin"/>
        <w:jc w:val="center"/>
        <w:rPr>
          <w:del w:id="2403" w:author="naseem begum" w:date="2018-05-18T09:24:00Z"/>
        </w:rPr>
      </w:pPr>
      <w:del w:id="2404" w:author="naseem begum" w:date="2018-05-18T09:24:00Z">
        <w:r w:rsidDel="00CF7A7F">
          <w:delText xml:space="preserve">Tabla </w:delText>
        </w:r>
        <w:r w:rsidR="00CF7A7F" w:rsidDel="00CF7A7F">
          <w:fldChar w:fldCharType="begin"/>
        </w:r>
        <w:r w:rsidR="00CF7A7F" w:rsidDel="00CF7A7F">
          <w:delInstrText xml:space="preserve"> SEQ Tabla \* ARABIC </w:delInstrText>
        </w:r>
        <w:r w:rsidR="00CF7A7F" w:rsidDel="00CF7A7F">
          <w:fldChar w:fldCharType="separate"/>
        </w:r>
        <w:r w:rsidR="000A0B83" w:rsidDel="00CF7A7F">
          <w:rPr>
            <w:noProof/>
          </w:rPr>
          <w:delText>7</w:delText>
        </w:r>
        <w:r w:rsidR="00CF7A7F" w:rsidDel="00CF7A7F">
          <w:rPr>
            <w:noProof/>
          </w:rPr>
          <w:fldChar w:fldCharType="end"/>
        </w:r>
        <w:r w:rsidR="00D97F3F" w:rsidDel="00CF7A7F">
          <w:rPr>
            <w:noProof/>
          </w:rPr>
          <w:delText xml:space="preserve"> : Coste</w:delText>
        </w:r>
        <w:r w:rsidDel="00CF7A7F">
          <w:rPr>
            <w:noProof/>
          </w:rPr>
          <w:delText>s de Software</w:delText>
        </w:r>
      </w:del>
    </w:p>
    <w:p w14:paraId="4B1089B7" w14:textId="4A5B7BB2" w:rsidR="00664849" w:rsidDel="00CF7A7F" w:rsidRDefault="00D97F3F" w:rsidP="003300C6">
      <w:pPr>
        <w:pStyle w:val="Ttulo2"/>
        <w:numPr>
          <w:ilvl w:val="2"/>
          <w:numId w:val="2"/>
        </w:numPr>
        <w:jc w:val="both"/>
        <w:rPr>
          <w:del w:id="2405" w:author="naseem begum" w:date="2018-05-18T09:24:00Z"/>
        </w:rPr>
      </w:pPr>
      <w:del w:id="2406" w:author="naseem begum" w:date="2018-05-18T09:24:00Z">
        <w:r w:rsidDel="00CF7A7F">
          <w:delText>Coste</w:delText>
        </w:r>
        <w:r w:rsidR="00664849" w:rsidDel="00CF7A7F">
          <w:delText>s indirectos</w:delText>
        </w:r>
      </w:del>
    </w:p>
    <w:p w14:paraId="2F0591ED" w14:textId="0683A930" w:rsidR="00D11474" w:rsidDel="00CF7A7F" w:rsidRDefault="00D11474" w:rsidP="00A43DE9">
      <w:pPr>
        <w:jc w:val="both"/>
        <w:rPr>
          <w:del w:id="2407" w:author="naseem begum" w:date="2018-05-18T09:24:00Z"/>
        </w:rPr>
      </w:pPr>
      <w:del w:id="2408" w:author="naseem begum" w:date="2018-05-18T09:24:00Z">
        <w:r w:rsidDel="00CF7A7F">
          <w:delText>El ámbito de trabajo para efectuar el proyecto será el mismo piso donde reside el autor y la universidad donde estudia. Estos constan con los servicios necesarios como electricidad e internet, así como del mobiliario para trabajar cómodamente. En la siguien</w:delText>
        </w:r>
        <w:r w:rsidR="00D97F3F" w:rsidDel="00CF7A7F">
          <w:delText>te tabla se pueden ver los coste</w:delText>
        </w:r>
        <w:r w:rsidDel="00CF7A7F">
          <w:delText>s asociados.</w:delText>
        </w:r>
      </w:del>
    </w:p>
    <w:tbl>
      <w:tblPr>
        <w:tblStyle w:val="Tabladecuadrcula5oscura-nfasis11"/>
        <w:tblW w:w="0" w:type="auto"/>
        <w:tblLook w:val="04E0" w:firstRow="1" w:lastRow="1" w:firstColumn="1" w:lastColumn="0" w:noHBand="0" w:noVBand="1"/>
      </w:tblPr>
      <w:tblGrid>
        <w:gridCol w:w="2161"/>
        <w:gridCol w:w="2161"/>
        <w:gridCol w:w="2161"/>
        <w:gridCol w:w="2161"/>
      </w:tblGrid>
      <w:tr w:rsidR="00B84EF4" w:rsidDel="00CF7A7F" w14:paraId="021933ED" w14:textId="68277735" w:rsidTr="00B84EF4">
        <w:trPr>
          <w:cnfStyle w:val="100000000000" w:firstRow="1" w:lastRow="0" w:firstColumn="0" w:lastColumn="0" w:oddVBand="0" w:evenVBand="0" w:oddHBand="0" w:evenHBand="0" w:firstRowFirstColumn="0" w:firstRowLastColumn="0" w:lastRowFirstColumn="0" w:lastRowLastColumn="0"/>
          <w:del w:id="2409" w:author="naseem begum" w:date="2018-05-18T09:24:00Z"/>
        </w:trPr>
        <w:tc>
          <w:tcPr>
            <w:cnfStyle w:val="001000000000" w:firstRow="0" w:lastRow="0" w:firstColumn="1" w:lastColumn="0" w:oddVBand="0" w:evenVBand="0" w:oddHBand="0" w:evenHBand="0" w:firstRowFirstColumn="0" w:firstRowLastColumn="0" w:lastRowFirstColumn="0" w:lastRowLastColumn="0"/>
            <w:tcW w:w="2161" w:type="dxa"/>
          </w:tcPr>
          <w:p w14:paraId="0F719C54" w14:textId="4C01F7B7" w:rsidR="00B84EF4" w:rsidDel="00CF7A7F" w:rsidRDefault="00B84EF4" w:rsidP="00B84EF4">
            <w:pPr>
              <w:spacing w:before="120"/>
              <w:rPr>
                <w:del w:id="2410" w:author="naseem begum" w:date="2018-05-18T09:24:00Z"/>
              </w:rPr>
            </w:pPr>
            <w:del w:id="2411" w:author="naseem begum" w:date="2018-05-18T09:24:00Z">
              <w:r w:rsidDel="00CF7A7F">
                <w:delText>Servicio</w:delText>
              </w:r>
            </w:del>
          </w:p>
        </w:tc>
        <w:tc>
          <w:tcPr>
            <w:tcW w:w="2161" w:type="dxa"/>
          </w:tcPr>
          <w:p w14:paraId="1486FFBC" w14:textId="5ECAA407" w:rsidR="00B84EF4" w:rsidDel="00CF7A7F" w:rsidRDefault="00B84EF4" w:rsidP="00B84EF4">
            <w:pPr>
              <w:spacing w:before="120"/>
              <w:jc w:val="center"/>
              <w:cnfStyle w:val="100000000000" w:firstRow="1" w:lastRow="0" w:firstColumn="0" w:lastColumn="0" w:oddVBand="0" w:evenVBand="0" w:oddHBand="0" w:evenHBand="0" w:firstRowFirstColumn="0" w:firstRowLastColumn="0" w:lastRowFirstColumn="0" w:lastRowLastColumn="0"/>
              <w:rPr>
                <w:del w:id="2412" w:author="naseem begum" w:date="2018-05-18T09:24:00Z"/>
              </w:rPr>
            </w:pPr>
            <w:del w:id="2413" w:author="naseem begum" w:date="2018-05-18T09:24:00Z">
              <w:r w:rsidDel="00CF7A7F">
                <w:delText>Precio</w:delText>
              </w:r>
            </w:del>
          </w:p>
        </w:tc>
        <w:tc>
          <w:tcPr>
            <w:tcW w:w="2161" w:type="dxa"/>
          </w:tcPr>
          <w:p w14:paraId="1A0D9223" w14:textId="6391E93D" w:rsidR="00B84EF4" w:rsidDel="00CF7A7F" w:rsidRDefault="00B84EF4" w:rsidP="00B84EF4">
            <w:pPr>
              <w:spacing w:before="120"/>
              <w:jc w:val="center"/>
              <w:cnfStyle w:val="100000000000" w:firstRow="1" w:lastRow="0" w:firstColumn="0" w:lastColumn="0" w:oddVBand="0" w:evenVBand="0" w:oddHBand="0" w:evenHBand="0" w:firstRowFirstColumn="0" w:firstRowLastColumn="0" w:lastRowFirstColumn="0" w:lastRowLastColumn="0"/>
              <w:rPr>
                <w:del w:id="2414" w:author="naseem begum" w:date="2018-05-18T09:24:00Z"/>
              </w:rPr>
            </w:pPr>
            <w:del w:id="2415" w:author="naseem begum" w:date="2018-05-18T09:24:00Z">
              <w:r w:rsidDel="00CF7A7F">
                <w:delText>Cantidad</w:delText>
              </w:r>
            </w:del>
          </w:p>
        </w:tc>
        <w:tc>
          <w:tcPr>
            <w:tcW w:w="2161" w:type="dxa"/>
          </w:tcPr>
          <w:p w14:paraId="15ABFD18" w14:textId="2F338FFC" w:rsidR="00B84EF4" w:rsidDel="00CF7A7F" w:rsidRDefault="00D97F3F" w:rsidP="00B84EF4">
            <w:pPr>
              <w:spacing w:before="120"/>
              <w:jc w:val="center"/>
              <w:cnfStyle w:val="100000000000" w:firstRow="1" w:lastRow="0" w:firstColumn="0" w:lastColumn="0" w:oddVBand="0" w:evenVBand="0" w:oddHBand="0" w:evenHBand="0" w:firstRowFirstColumn="0" w:firstRowLastColumn="0" w:lastRowFirstColumn="0" w:lastRowLastColumn="0"/>
              <w:rPr>
                <w:del w:id="2416" w:author="naseem begum" w:date="2018-05-18T09:24:00Z"/>
              </w:rPr>
            </w:pPr>
            <w:del w:id="2417" w:author="naseem begum" w:date="2018-05-18T09:24:00Z">
              <w:r w:rsidDel="00CF7A7F">
                <w:delText>Coste</w:delText>
              </w:r>
              <w:r w:rsidR="00B84EF4" w:rsidDel="00CF7A7F">
                <w:delText xml:space="preserve"> (€)</w:delText>
              </w:r>
            </w:del>
          </w:p>
        </w:tc>
      </w:tr>
      <w:tr w:rsidR="00B84EF4" w:rsidDel="00CF7A7F" w14:paraId="1B6B3710" w14:textId="002F3D48" w:rsidTr="00B84EF4">
        <w:trPr>
          <w:cnfStyle w:val="000000100000" w:firstRow="0" w:lastRow="0" w:firstColumn="0" w:lastColumn="0" w:oddVBand="0" w:evenVBand="0" w:oddHBand="1" w:evenHBand="0" w:firstRowFirstColumn="0" w:firstRowLastColumn="0" w:lastRowFirstColumn="0" w:lastRowLastColumn="0"/>
          <w:del w:id="2418" w:author="naseem begum" w:date="2018-05-18T09:24:00Z"/>
        </w:trPr>
        <w:tc>
          <w:tcPr>
            <w:cnfStyle w:val="001000000000" w:firstRow="0" w:lastRow="0" w:firstColumn="1" w:lastColumn="0" w:oddVBand="0" w:evenVBand="0" w:oddHBand="0" w:evenHBand="0" w:firstRowFirstColumn="0" w:firstRowLastColumn="0" w:lastRowFirstColumn="0" w:lastRowLastColumn="0"/>
            <w:tcW w:w="2161" w:type="dxa"/>
          </w:tcPr>
          <w:p w14:paraId="1BE9B309" w14:textId="3EF00658" w:rsidR="00B84EF4" w:rsidDel="00CF7A7F" w:rsidRDefault="00B84EF4" w:rsidP="00B84EF4">
            <w:pPr>
              <w:spacing w:before="120"/>
              <w:rPr>
                <w:del w:id="2419" w:author="naseem begum" w:date="2018-05-18T09:24:00Z"/>
              </w:rPr>
            </w:pPr>
            <w:del w:id="2420" w:author="naseem begum" w:date="2018-05-18T09:24:00Z">
              <w:r w:rsidDel="00CF7A7F">
                <w:delText>Transporte (T-Jove)</w:delText>
              </w:r>
            </w:del>
          </w:p>
        </w:tc>
        <w:tc>
          <w:tcPr>
            <w:tcW w:w="2161" w:type="dxa"/>
          </w:tcPr>
          <w:p w14:paraId="6F8632FD" w14:textId="667E588A" w:rsidR="00B84EF4" w:rsidDel="00CF7A7F" w:rsidRDefault="00B84EF4" w:rsidP="00B84EF4">
            <w:pPr>
              <w:spacing w:before="120"/>
              <w:jc w:val="center"/>
              <w:cnfStyle w:val="000000100000" w:firstRow="0" w:lastRow="0" w:firstColumn="0" w:lastColumn="0" w:oddVBand="0" w:evenVBand="0" w:oddHBand="1" w:evenHBand="0" w:firstRowFirstColumn="0" w:firstRowLastColumn="0" w:lastRowFirstColumn="0" w:lastRowLastColumn="0"/>
              <w:rPr>
                <w:del w:id="2421" w:author="naseem begum" w:date="2018-05-18T09:24:00Z"/>
              </w:rPr>
            </w:pPr>
            <w:del w:id="2422" w:author="naseem begum" w:date="2018-05-18T09:24:00Z">
              <w:r w:rsidDel="00CF7A7F">
                <w:delText>100 (€)</w:delText>
              </w:r>
            </w:del>
          </w:p>
        </w:tc>
        <w:tc>
          <w:tcPr>
            <w:tcW w:w="2161" w:type="dxa"/>
          </w:tcPr>
          <w:p w14:paraId="0A5F1923" w14:textId="59335E04" w:rsidR="00B84EF4" w:rsidDel="00CF7A7F" w:rsidRDefault="00B84EF4" w:rsidP="00B84EF4">
            <w:pPr>
              <w:spacing w:before="120"/>
              <w:jc w:val="center"/>
              <w:cnfStyle w:val="000000100000" w:firstRow="0" w:lastRow="0" w:firstColumn="0" w:lastColumn="0" w:oddVBand="0" w:evenVBand="0" w:oddHBand="1" w:evenHBand="0" w:firstRowFirstColumn="0" w:firstRowLastColumn="0" w:lastRowFirstColumn="0" w:lastRowLastColumn="0"/>
              <w:rPr>
                <w:del w:id="2423" w:author="naseem begum" w:date="2018-05-18T09:24:00Z"/>
              </w:rPr>
            </w:pPr>
            <w:del w:id="2424" w:author="naseem begum" w:date="2018-05-18T09:24:00Z">
              <w:r w:rsidDel="00CF7A7F">
                <w:delText>1 tarjeta</w:delText>
              </w:r>
            </w:del>
          </w:p>
        </w:tc>
        <w:tc>
          <w:tcPr>
            <w:tcW w:w="2161" w:type="dxa"/>
          </w:tcPr>
          <w:p w14:paraId="7D5405B0" w14:textId="063D7E9F" w:rsidR="00B84EF4" w:rsidDel="00CF7A7F" w:rsidRDefault="00B84EF4" w:rsidP="00B84EF4">
            <w:pPr>
              <w:spacing w:before="120"/>
              <w:jc w:val="center"/>
              <w:cnfStyle w:val="000000100000" w:firstRow="0" w:lastRow="0" w:firstColumn="0" w:lastColumn="0" w:oddVBand="0" w:evenVBand="0" w:oddHBand="1" w:evenHBand="0" w:firstRowFirstColumn="0" w:firstRowLastColumn="0" w:lastRowFirstColumn="0" w:lastRowLastColumn="0"/>
              <w:rPr>
                <w:del w:id="2425" w:author="naseem begum" w:date="2018-05-18T09:24:00Z"/>
              </w:rPr>
            </w:pPr>
            <w:del w:id="2426" w:author="naseem begum" w:date="2018-05-18T09:24:00Z">
              <w:r w:rsidDel="00CF7A7F">
                <w:delText>100</w:delText>
              </w:r>
            </w:del>
          </w:p>
        </w:tc>
      </w:tr>
      <w:tr w:rsidR="00B84EF4" w:rsidDel="00CF7A7F" w14:paraId="43840B76" w14:textId="620A4CD6" w:rsidTr="00B84EF4">
        <w:trPr>
          <w:cnfStyle w:val="010000000000" w:firstRow="0" w:lastRow="1" w:firstColumn="0" w:lastColumn="0" w:oddVBand="0" w:evenVBand="0" w:oddHBand="0" w:evenHBand="0" w:firstRowFirstColumn="0" w:firstRowLastColumn="0" w:lastRowFirstColumn="0" w:lastRowLastColumn="0"/>
          <w:del w:id="2427" w:author="naseem begum" w:date="2018-05-18T09:24:00Z"/>
        </w:trPr>
        <w:tc>
          <w:tcPr>
            <w:cnfStyle w:val="001000000000" w:firstRow="0" w:lastRow="0" w:firstColumn="1" w:lastColumn="0" w:oddVBand="0" w:evenVBand="0" w:oddHBand="0" w:evenHBand="0" w:firstRowFirstColumn="0" w:firstRowLastColumn="0" w:lastRowFirstColumn="0" w:lastRowLastColumn="0"/>
            <w:tcW w:w="2161" w:type="dxa"/>
          </w:tcPr>
          <w:p w14:paraId="7B2C19AE" w14:textId="77EB200E" w:rsidR="00B84EF4" w:rsidDel="00CF7A7F" w:rsidRDefault="00B84EF4" w:rsidP="00B84EF4">
            <w:pPr>
              <w:spacing w:before="120"/>
              <w:rPr>
                <w:del w:id="2428" w:author="naseem begum" w:date="2018-05-18T09:24:00Z"/>
              </w:rPr>
            </w:pPr>
            <w:del w:id="2429" w:author="naseem begum" w:date="2018-05-18T09:24:00Z">
              <w:r w:rsidDel="00CF7A7F">
                <w:delText>Total</w:delText>
              </w:r>
            </w:del>
          </w:p>
        </w:tc>
        <w:tc>
          <w:tcPr>
            <w:tcW w:w="2161" w:type="dxa"/>
          </w:tcPr>
          <w:p w14:paraId="65E2233E" w14:textId="1239B8FE" w:rsidR="00B84EF4" w:rsidDel="00CF7A7F" w:rsidRDefault="00B84EF4" w:rsidP="00B84EF4">
            <w:pPr>
              <w:spacing w:before="120"/>
              <w:jc w:val="center"/>
              <w:cnfStyle w:val="010000000000" w:firstRow="0" w:lastRow="1" w:firstColumn="0" w:lastColumn="0" w:oddVBand="0" w:evenVBand="0" w:oddHBand="0" w:evenHBand="0" w:firstRowFirstColumn="0" w:firstRowLastColumn="0" w:lastRowFirstColumn="0" w:lastRowLastColumn="0"/>
              <w:rPr>
                <w:del w:id="2430" w:author="naseem begum" w:date="2018-05-18T09:24:00Z"/>
              </w:rPr>
            </w:pPr>
          </w:p>
        </w:tc>
        <w:tc>
          <w:tcPr>
            <w:tcW w:w="2161" w:type="dxa"/>
          </w:tcPr>
          <w:p w14:paraId="2F6EE541" w14:textId="4B7A9E26" w:rsidR="00B84EF4" w:rsidDel="00CF7A7F" w:rsidRDefault="00B84EF4" w:rsidP="00B84EF4">
            <w:pPr>
              <w:spacing w:before="120"/>
              <w:jc w:val="center"/>
              <w:cnfStyle w:val="010000000000" w:firstRow="0" w:lastRow="1" w:firstColumn="0" w:lastColumn="0" w:oddVBand="0" w:evenVBand="0" w:oddHBand="0" w:evenHBand="0" w:firstRowFirstColumn="0" w:firstRowLastColumn="0" w:lastRowFirstColumn="0" w:lastRowLastColumn="0"/>
              <w:rPr>
                <w:del w:id="2431" w:author="naseem begum" w:date="2018-05-18T09:24:00Z"/>
              </w:rPr>
            </w:pPr>
          </w:p>
        </w:tc>
        <w:tc>
          <w:tcPr>
            <w:tcW w:w="2161" w:type="dxa"/>
          </w:tcPr>
          <w:p w14:paraId="4C5DBF63" w14:textId="5B22D320" w:rsidR="00B84EF4" w:rsidDel="00CF7A7F" w:rsidRDefault="00B84EF4" w:rsidP="004637D2">
            <w:pPr>
              <w:keepNext/>
              <w:spacing w:before="120"/>
              <w:jc w:val="center"/>
              <w:cnfStyle w:val="010000000000" w:firstRow="0" w:lastRow="1" w:firstColumn="0" w:lastColumn="0" w:oddVBand="0" w:evenVBand="0" w:oddHBand="0" w:evenHBand="0" w:firstRowFirstColumn="0" w:firstRowLastColumn="0" w:lastRowFirstColumn="0" w:lastRowLastColumn="0"/>
              <w:rPr>
                <w:del w:id="2432" w:author="naseem begum" w:date="2018-05-18T09:24:00Z"/>
              </w:rPr>
            </w:pPr>
            <w:del w:id="2433" w:author="naseem begum" w:date="2018-05-18T09:24:00Z">
              <w:r w:rsidDel="00CF7A7F">
                <w:delText>100</w:delText>
              </w:r>
            </w:del>
          </w:p>
        </w:tc>
      </w:tr>
    </w:tbl>
    <w:p w14:paraId="2E721302" w14:textId="4E3B76E6" w:rsidR="00732E4D" w:rsidDel="00CF7A7F" w:rsidRDefault="004637D2" w:rsidP="00A43DE9">
      <w:pPr>
        <w:pStyle w:val="Descripcin"/>
        <w:jc w:val="center"/>
        <w:rPr>
          <w:del w:id="2434" w:author="naseem begum" w:date="2018-05-18T09:24:00Z"/>
          <w:rFonts w:asciiTheme="majorHAnsi" w:eastAsiaTheme="majorEastAsia" w:hAnsiTheme="majorHAnsi" w:cstheme="majorBidi"/>
          <w:color w:val="2E74B5" w:themeColor="accent1" w:themeShade="BF"/>
          <w:sz w:val="26"/>
          <w:szCs w:val="26"/>
        </w:rPr>
      </w:pPr>
      <w:del w:id="2435" w:author="naseem begum" w:date="2018-05-18T09:24:00Z">
        <w:r w:rsidDel="00CF7A7F">
          <w:delText xml:space="preserve">Tabla </w:delText>
        </w:r>
        <w:r w:rsidR="00CF7A7F" w:rsidDel="00CF7A7F">
          <w:fldChar w:fldCharType="begin"/>
        </w:r>
        <w:r w:rsidR="00CF7A7F" w:rsidDel="00CF7A7F">
          <w:delInstrText xml:space="preserve"> SEQ Tabla \* ARABIC </w:delInstrText>
        </w:r>
        <w:r w:rsidR="00CF7A7F" w:rsidDel="00CF7A7F">
          <w:fldChar w:fldCharType="separate"/>
        </w:r>
        <w:r w:rsidR="000A0B83" w:rsidDel="00CF7A7F">
          <w:rPr>
            <w:noProof/>
          </w:rPr>
          <w:delText>8</w:delText>
        </w:r>
        <w:r w:rsidR="00CF7A7F" w:rsidDel="00CF7A7F">
          <w:rPr>
            <w:noProof/>
          </w:rPr>
          <w:fldChar w:fldCharType="end"/>
        </w:r>
        <w:r w:rsidR="00D97F3F" w:rsidDel="00CF7A7F">
          <w:delText>: Coste</w:delText>
        </w:r>
        <w:r w:rsidDel="00CF7A7F">
          <w:delText>s indirectos</w:delText>
        </w:r>
      </w:del>
    </w:p>
    <w:p w14:paraId="2F03B556" w14:textId="5D28D27C" w:rsidR="00664849" w:rsidDel="00CF7A7F" w:rsidRDefault="00664849" w:rsidP="003300C6">
      <w:pPr>
        <w:pStyle w:val="Ttulo2"/>
        <w:numPr>
          <w:ilvl w:val="2"/>
          <w:numId w:val="2"/>
        </w:numPr>
        <w:jc w:val="both"/>
        <w:rPr>
          <w:del w:id="2436" w:author="naseem begum" w:date="2018-05-18T09:24:00Z"/>
        </w:rPr>
      </w:pPr>
      <w:del w:id="2437" w:author="naseem begum" w:date="2018-05-18T09:24:00Z">
        <w:r w:rsidDel="00CF7A7F">
          <w:delText>Contingencias</w:delText>
        </w:r>
      </w:del>
    </w:p>
    <w:p w14:paraId="423095C2" w14:textId="7F71342C" w:rsidR="00732E4D" w:rsidDel="00CF7A7F" w:rsidRDefault="00732E4D" w:rsidP="00A43DE9">
      <w:pPr>
        <w:jc w:val="both"/>
        <w:rPr>
          <w:del w:id="2438" w:author="naseem begum" w:date="2018-05-18T09:24:00Z"/>
        </w:rPr>
      </w:pPr>
      <w:del w:id="2439" w:author="naseem begum" w:date="2018-05-18T09:24:00Z">
        <w:r w:rsidDel="00CF7A7F">
          <w:delText>La manera elegida para el cálculo de estos costes es destinar un porcentaje, específicamente</w:delText>
        </w:r>
        <w:r w:rsidR="00D97F3F" w:rsidDel="00CF7A7F">
          <w:delText xml:space="preserve"> el 15% del coste</w:delText>
        </w:r>
        <w:r w:rsidDel="00CF7A7F">
          <w:delText xml:space="preserve"> de proyecto.</w:delText>
        </w:r>
      </w:del>
    </w:p>
    <w:tbl>
      <w:tblPr>
        <w:tblStyle w:val="Tabladecuadrcula5oscura-nfasis11"/>
        <w:tblW w:w="0" w:type="auto"/>
        <w:tblLook w:val="04E0" w:firstRow="1" w:lastRow="1" w:firstColumn="1" w:lastColumn="0" w:noHBand="0" w:noVBand="1"/>
      </w:tblPr>
      <w:tblGrid>
        <w:gridCol w:w="2881"/>
        <w:gridCol w:w="2881"/>
        <w:gridCol w:w="2882"/>
      </w:tblGrid>
      <w:tr w:rsidR="00732E4D" w:rsidDel="00CF7A7F" w14:paraId="56A67842" w14:textId="0100ECB8" w:rsidTr="00732E4D">
        <w:trPr>
          <w:cnfStyle w:val="100000000000" w:firstRow="1" w:lastRow="0" w:firstColumn="0" w:lastColumn="0" w:oddVBand="0" w:evenVBand="0" w:oddHBand="0" w:evenHBand="0" w:firstRowFirstColumn="0" w:firstRowLastColumn="0" w:lastRowFirstColumn="0" w:lastRowLastColumn="0"/>
          <w:del w:id="2440" w:author="naseem begum" w:date="2018-05-18T09:24:00Z"/>
        </w:trPr>
        <w:tc>
          <w:tcPr>
            <w:cnfStyle w:val="001000000000" w:firstRow="0" w:lastRow="0" w:firstColumn="1" w:lastColumn="0" w:oddVBand="0" w:evenVBand="0" w:oddHBand="0" w:evenHBand="0" w:firstRowFirstColumn="0" w:firstRowLastColumn="0" w:lastRowFirstColumn="0" w:lastRowLastColumn="0"/>
            <w:tcW w:w="2881" w:type="dxa"/>
          </w:tcPr>
          <w:p w14:paraId="47852C40" w14:textId="47E5BC52" w:rsidR="00732E4D" w:rsidDel="00CF7A7F" w:rsidRDefault="00732E4D" w:rsidP="00732E4D">
            <w:pPr>
              <w:spacing w:before="120"/>
              <w:rPr>
                <w:del w:id="2441" w:author="naseem begum" w:date="2018-05-18T09:24:00Z"/>
              </w:rPr>
            </w:pPr>
            <w:del w:id="2442" w:author="naseem begum" w:date="2018-05-18T09:24:00Z">
              <w:r w:rsidDel="00CF7A7F">
                <w:delText>Tipo</w:delText>
              </w:r>
            </w:del>
          </w:p>
        </w:tc>
        <w:tc>
          <w:tcPr>
            <w:tcW w:w="2881" w:type="dxa"/>
          </w:tcPr>
          <w:p w14:paraId="5AFF6811" w14:textId="02CD57D8" w:rsidR="00732E4D" w:rsidDel="00CF7A7F" w:rsidRDefault="00732E4D" w:rsidP="00732E4D">
            <w:pPr>
              <w:spacing w:before="120"/>
              <w:jc w:val="center"/>
              <w:cnfStyle w:val="100000000000" w:firstRow="1" w:lastRow="0" w:firstColumn="0" w:lastColumn="0" w:oddVBand="0" w:evenVBand="0" w:oddHBand="0" w:evenHBand="0" w:firstRowFirstColumn="0" w:firstRowLastColumn="0" w:lastRowFirstColumn="0" w:lastRowLastColumn="0"/>
              <w:rPr>
                <w:del w:id="2443" w:author="naseem begum" w:date="2018-05-18T09:24:00Z"/>
              </w:rPr>
            </w:pPr>
            <w:del w:id="2444" w:author="naseem begum" w:date="2018-05-18T09:24:00Z">
              <w:r w:rsidDel="00CF7A7F">
                <w:delText>Porcentaje</w:delText>
              </w:r>
            </w:del>
          </w:p>
        </w:tc>
        <w:tc>
          <w:tcPr>
            <w:tcW w:w="2882" w:type="dxa"/>
          </w:tcPr>
          <w:p w14:paraId="134845B2" w14:textId="7245F625" w:rsidR="00732E4D" w:rsidDel="00CF7A7F" w:rsidRDefault="00D97F3F" w:rsidP="00D97F3F">
            <w:pPr>
              <w:spacing w:before="120"/>
              <w:ind w:left="1416" w:hanging="1416"/>
              <w:jc w:val="center"/>
              <w:cnfStyle w:val="100000000000" w:firstRow="1" w:lastRow="0" w:firstColumn="0" w:lastColumn="0" w:oddVBand="0" w:evenVBand="0" w:oddHBand="0" w:evenHBand="0" w:firstRowFirstColumn="0" w:firstRowLastColumn="0" w:lastRowFirstColumn="0" w:lastRowLastColumn="0"/>
              <w:rPr>
                <w:del w:id="2445" w:author="naseem begum" w:date="2018-05-18T09:24:00Z"/>
              </w:rPr>
            </w:pPr>
            <w:del w:id="2446" w:author="naseem begum" w:date="2018-05-18T09:24:00Z">
              <w:r w:rsidDel="00CF7A7F">
                <w:delText>Coste</w:delText>
              </w:r>
              <w:r w:rsidR="00732E4D" w:rsidDel="00CF7A7F">
                <w:delText xml:space="preserve"> (€)</w:delText>
              </w:r>
            </w:del>
          </w:p>
        </w:tc>
      </w:tr>
      <w:tr w:rsidR="00732E4D" w:rsidDel="00CF7A7F" w14:paraId="61EC1524" w14:textId="3DB77C96" w:rsidTr="00732E4D">
        <w:trPr>
          <w:cnfStyle w:val="000000100000" w:firstRow="0" w:lastRow="0" w:firstColumn="0" w:lastColumn="0" w:oddVBand="0" w:evenVBand="0" w:oddHBand="1" w:evenHBand="0" w:firstRowFirstColumn="0" w:firstRowLastColumn="0" w:lastRowFirstColumn="0" w:lastRowLastColumn="0"/>
          <w:del w:id="2447" w:author="naseem begum" w:date="2018-05-18T09:24:00Z"/>
        </w:trPr>
        <w:tc>
          <w:tcPr>
            <w:cnfStyle w:val="001000000000" w:firstRow="0" w:lastRow="0" w:firstColumn="1" w:lastColumn="0" w:oddVBand="0" w:evenVBand="0" w:oddHBand="0" w:evenHBand="0" w:firstRowFirstColumn="0" w:firstRowLastColumn="0" w:lastRowFirstColumn="0" w:lastRowLastColumn="0"/>
            <w:tcW w:w="2881" w:type="dxa"/>
          </w:tcPr>
          <w:p w14:paraId="4B605777" w14:textId="67F297A3" w:rsidR="00732E4D" w:rsidDel="00CF7A7F" w:rsidRDefault="00D97F3F" w:rsidP="00732E4D">
            <w:pPr>
              <w:spacing w:before="120"/>
              <w:rPr>
                <w:del w:id="2448" w:author="naseem begum" w:date="2018-05-18T09:24:00Z"/>
              </w:rPr>
            </w:pPr>
            <w:del w:id="2449" w:author="naseem begum" w:date="2018-05-18T09:24:00Z">
              <w:r w:rsidDel="00CF7A7F">
                <w:delText>Coste</w:delText>
              </w:r>
              <w:r w:rsidR="00732E4D" w:rsidDel="00CF7A7F">
                <w:delText>s Directos</w:delText>
              </w:r>
            </w:del>
          </w:p>
        </w:tc>
        <w:tc>
          <w:tcPr>
            <w:tcW w:w="2881" w:type="dxa"/>
          </w:tcPr>
          <w:p w14:paraId="4A0841C1" w14:textId="6188AFA4" w:rsidR="00732E4D" w:rsidDel="00CF7A7F" w:rsidRDefault="00732E4D" w:rsidP="00732E4D">
            <w:pPr>
              <w:spacing w:before="120"/>
              <w:jc w:val="center"/>
              <w:cnfStyle w:val="000000100000" w:firstRow="0" w:lastRow="0" w:firstColumn="0" w:lastColumn="0" w:oddVBand="0" w:evenVBand="0" w:oddHBand="1" w:evenHBand="0" w:firstRowFirstColumn="0" w:firstRowLastColumn="0" w:lastRowFirstColumn="0" w:lastRowLastColumn="0"/>
              <w:rPr>
                <w:del w:id="2450" w:author="naseem begum" w:date="2018-05-18T09:24:00Z"/>
              </w:rPr>
            </w:pPr>
            <w:del w:id="2451" w:author="naseem begum" w:date="2018-05-18T09:24:00Z">
              <w:r w:rsidDel="00CF7A7F">
                <w:delText>15%</w:delText>
              </w:r>
            </w:del>
          </w:p>
        </w:tc>
        <w:tc>
          <w:tcPr>
            <w:tcW w:w="2882" w:type="dxa"/>
          </w:tcPr>
          <w:p w14:paraId="39CF5491" w14:textId="1491F02C" w:rsidR="00732E4D" w:rsidDel="00CF7A7F" w:rsidRDefault="00AA706B" w:rsidP="00732E4D">
            <w:pPr>
              <w:spacing w:before="120"/>
              <w:jc w:val="center"/>
              <w:cnfStyle w:val="000000100000" w:firstRow="0" w:lastRow="0" w:firstColumn="0" w:lastColumn="0" w:oddVBand="0" w:evenVBand="0" w:oddHBand="1" w:evenHBand="0" w:firstRowFirstColumn="0" w:firstRowLastColumn="0" w:lastRowFirstColumn="0" w:lastRowLastColumn="0"/>
              <w:rPr>
                <w:del w:id="2452" w:author="naseem begum" w:date="2018-05-18T09:24:00Z"/>
              </w:rPr>
            </w:pPr>
            <w:del w:id="2453" w:author="naseem begum" w:date="2018-05-18T09:24:00Z">
              <w:r w:rsidDel="00CF7A7F">
                <w:delText>26</w:delText>
              </w:r>
              <w:r w:rsidR="0082054C" w:rsidDel="00CF7A7F">
                <w:delText>40.87</w:delText>
              </w:r>
            </w:del>
          </w:p>
        </w:tc>
      </w:tr>
      <w:tr w:rsidR="00732E4D" w:rsidDel="00CF7A7F" w14:paraId="182B92DD" w14:textId="2058DA7F" w:rsidTr="00732E4D">
        <w:trPr>
          <w:del w:id="2454" w:author="naseem begum" w:date="2018-05-18T09:24:00Z"/>
        </w:trPr>
        <w:tc>
          <w:tcPr>
            <w:cnfStyle w:val="001000000000" w:firstRow="0" w:lastRow="0" w:firstColumn="1" w:lastColumn="0" w:oddVBand="0" w:evenVBand="0" w:oddHBand="0" w:evenHBand="0" w:firstRowFirstColumn="0" w:firstRowLastColumn="0" w:lastRowFirstColumn="0" w:lastRowLastColumn="0"/>
            <w:tcW w:w="2881" w:type="dxa"/>
          </w:tcPr>
          <w:p w14:paraId="38F3F772" w14:textId="5EF187F2" w:rsidR="00732E4D" w:rsidDel="00CF7A7F" w:rsidRDefault="00D97F3F" w:rsidP="00732E4D">
            <w:pPr>
              <w:spacing w:before="120"/>
              <w:rPr>
                <w:del w:id="2455" w:author="naseem begum" w:date="2018-05-18T09:24:00Z"/>
              </w:rPr>
            </w:pPr>
            <w:del w:id="2456" w:author="naseem begum" w:date="2018-05-18T09:24:00Z">
              <w:r w:rsidDel="00CF7A7F">
                <w:delText>Coste</w:delText>
              </w:r>
              <w:r w:rsidR="00732E4D" w:rsidDel="00CF7A7F">
                <w:delText>s Indirectos</w:delText>
              </w:r>
            </w:del>
          </w:p>
        </w:tc>
        <w:tc>
          <w:tcPr>
            <w:tcW w:w="2881" w:type="dxa"/>
          </w:tcPr>
          <w:p w14:paraId="0268A370" w14:textId="5D15D4D8" w:rsidR="00732E4D" w:rsidDel="00CF7A7F" w:rsidRDefault="00732E4D" w:rsidP="00732E4D">
            <w:pPr>
              <w:spacing w:before="120"/>
              <w:jc w:val="center"/>
              <w:cnfStyle w:val="000000000000" w:firstRow="0" w:lastRow="0" w:firstColumn="0" w:lastColumn="0" w:oddVBand="0" w:evenVBand="0" w:oddHBand="0" w:evenHBand="0" w:firstRowFirstColumn="0" w:firstRowLastColumn="0" w:lastRowFirstColumn="0" w:lastRowLastColumn="0"/>
              <w:rPr>
                <w:del w:id="2457" w:author="naseem begum" w:date="2018-05-18T09:24:00Z"/>
              </w:rPr>
            </w:pPr>
            <w:del w:id="2458" w:author="naseem begum" w:date="2018-05-18T09:24:00Z">
              <w:r w:rsidDel="00CF7A7F">
                <w:delText>15%</w:delText>
              </w:r>
            </w:del>
          </w:p>
        </w:tc>
        <w:tc>
          <w:tcPr>
            <w:tcW w:w="2882" w:type="dxa"/>
          </w:tcPr>
          <w:p w14:paraId="0352BD0F" w14:textId="1004B9CE" w:rsidR="00732E4D" w:rsidDel="00CF7A7F" w:rsidRDefault="00AA706B" w:rsidP="00732E4D">
            <w:pPr>
              <w:spacing w:before="120"/>
              <w:jc w:val="center"/>
              <w:cnfStyle w:val="000000000000" w:firstRow="0" w:lastRow="0" w:firstColumn="0" w:lastColumn="0" w:oddVBand="0" w:evenVBand="0" w:oddHBand="0" w:evenHBand="0" w:firstRowFirstColumn="0" w:firstRowLastColumn="0" w:lastRowFirstColumn="0" w:lastRowLastColumn="0"/>
              <w:rPr>
                <w:del w:id="2459" w:author="naseem begum" w:date="2018-05-18T09:24:00Z"/>
              </w:rPr>
            </w:pPr>
            <w:del w:id="2460" w:author="naseem begum" w:date="2018-05-18T09:24:00Z">
              <w:r w:rsidDel="00CF7A7F">
                <w:delText>15</w:delText>
              </w:r>
            </w:del>
          </w:p>
        </w:tc>
      </w:tr>
      <w:tr w:rsidR="00732E4D" w:rsidDel="00CF7A7F" w14:paraId="04F8426E" w14:textId="6E6CE306" w:rsidTr="00732E4D">
        <w:trPr>
          <w:cnfStyle w:val="010000000000" w:firstRow="0" w:lastRow="1" w:firstColumn="0" w:lastColumn="0" w:oddVBand="0" w:evenVBand="0" w:oddHBand="0" w:evenHBand="0" w:firstRowFirstColumn="0" w:firstRowLastColumn="0" w:lastRowFirstColumn="0" w:lastRowLastColumn="0"/>
          <w:del w:id="2461" w:author="naseem begum" w:date="2018-05-18T09:24:00Z"/>
        </w:trPr>
        <w:tc>
          <w:tcPr>
            <w:cnfStyle w:val="001000000000" w:firstRow="0" w:lastRow="0" w:firstColumn="1" w:lastColumn="0" w:oddVBand="0" w:evenVBand="0" w:oddHBand="0" w:evenHBand="0" w:firstRowFirstColumn="0" w:firstRowLastColumn="0" w:lastRowFirstColumn="0" w:lastRowLastColumn="0"/>
            <w:tcW w:w="2881" w:type="dxa"/>
          </w:tcPr>
          <w:p w14:paraId="5AADEB6A" w14:textId="51C8FEB2" w:rsidR="00732E4D" w:rsidDel="00CF7A7F" w:rsidRDefault="00732E4D" w:rsidP="00732E4D">
            <w:pPr>
              <w:spacing w:before="120"/>
              <w:rPr>
                <w:del w:id="2462" w:author="naseem begum" w:date="2018-05-18T09:24:00Z"/>
              </w:rPr>
            </w:pPr>
            <w:del w:id="2463" w:author="naseem begum" w:date="2018-05-18T09:24:00Z">
              <w:r w:rsidDel="00CF7A7F">
                <w:delText>Total</w:delText>
              </w:r>
            </w:del>
          </w:p>
        </w:tc>
        <w:tc>
          <w:tcPr>
            <w:tcW w:w="2881" w:type="dxa"/>
          </w:tcPr>
          <w:p w14:paraId="5D2D307E" w14:textId="26DFD413" w:rsidR="00732E4D" w:rsidDel="00CF7A7F" w:rsidRDefault="00732E4D" w:rsidP="00732E4D">
            <w:pPr>
              <w:spacing w:before="120"/>
              <w:jc w:val="center"/>
              <w:cnfStyle w:val="010000000000" w:firstRow="0" w:lastRow="1" w:firstColumn="0" w:lastColumn="0" w:oddVBand="0" w:evenVBand="0" w:oddHBand="0" w:evenHBand="0" w:firstRowFirstColumn="0" w:firstRowLastColumn="0" w:lastRowFirstColumn="0" w:lastRowLastColumn="0"/>
              <w:rPr>
                <w:del w:id="2464" w:author="naseem begum" w:date="2018-05-18T09:24:00Z"/>
              </w:rPr>
            </w:pPr>
          </w:p>
        </w:tc>
        <w:tc>
          <w:tcPr>
            <w:tcW w:w="2882" w:type="dxa"/>
          </w:tcPr>
          <w:p w14:paraId="29AA4A7C" w14:textId="57BFA6BF" w:rsidR="00732E4D" w:rsidDel="00CF7A7F" w:rsidRDefault="00AA706B" w:rsidP="004637D2">
            <w:pPr>
              <w:keepNext/>
              <w:spacing w:before="120"/>
              <w:jc w:val="center"/>
              <w:cnfStyle w:val="010000000000" w:firstRow="0" w:lastRow="1" w:firstColumn="0" w:lastColumn="0" w:oddVBand="0" w:evenVBand="0" w:oddHBand="0" w:evenHBand="0" w:firstRowFirstColumn="0" w:firstRowLastColumn="0" w:lastRowFirstColumn="0" w:lastRowLastColumn="0"/>
              <w:rPr>
                <w:del w:id="2465" w:author="naseem begum" w:date="2018-05-18T09:24:00Z"/>
              </w:rPr>
            </w:pPr>
            <w:del w:id="2466" w:author="naseem begum" w:date="2018-05-18T09:24:00Z">
              <w:r w:rsidDel="00CF7A7F">
                <w:delText>2</w:delText>
              </w:r>
              <w:r w:rsidR="00A332D3" w:rsidDel="00CF7A7F">
                <w:delText>655,87</w:delText>
              </w:r>
            </w:del>
          </w:p>
        </w:tc>
      </w:tr>
    </w:tbl>
    <w:p w14:paraId="26EC5001" w14:textId="571D0D5F" w:rsidR="00732E4D" w:rsidRPr="00732E4D" w:rsidDel="00CF7A7F" w:rsidRDefault="004637D2" w:rsidP="004637D2">
      <w:pPr>
        <w:pStyle w:val="Descripcin"/>
        <w:jc w:val="center"/>
        <w:rPr>
          <w:del w:id="2467" w:author="naseem begum" w:date="2018-05-18T09:24:00Z"/>
        </w:rPr>
      </w:pPr>
      <w:del w:id="2468" w:author="naseem begum" w:date="2018-05-18T09:24:00Z">
        <w:r w:rsidDel="00CF7A7F">
          <w:delText xml:space="preserve">Tabla </w:delText>
        </w:r>
        <w:r w:rsidR="00CF7A7F" w:rsidDel="00CF7A7F">
          <w:fldChar w:fldCharType="begin"/>
        </w:r>
        <w:r w:rsidR="00CF7A7F" w:rsidDel="00CF7A7F">
          <w:delInstrText xml:space="preserve"> SEQ Tabla \* ARABIC </w:delInstrText>
        </w:r>
        <w:r w:rsidR="00CF7A7F" w:rsidDel="00CF7A7F">
          <w:fldChar w:fldCharType="separate"/>
        </w:r>
        <w:r w:rsidR="000A0B83" w:rsidDel="00CF7A7F">
          <w:rPr>
            <w:noProof/>
          </w:rPr>
          <w:delText>9</w:delText>
        </w:r>
        <w:r w:rsidR="00CF7A7F" w:rsidDel="00CF7A7F">
          <w:rPr>
            <w:noProof/>
          </w:rPr>
          <w:fldChar w:fldCharType="end"/>
        </w:r>
        <w:r w:rsidR="00D97F3F" w:rsidDel="00CF7A7F">
          <w:delText>: Coste</w:delText>
        </w:r>
        <w:r w:rsidDel="00CF7A7F">
          <w:delText>s de Contingencias</w:delText>
        </w:r>
      </w:del>
    </w:p>
    <w:p w14:paraId="09447F18" w14:textId="05191BCF" w:rsidR="00664849" w:rsidDel="00CF7A7F" w:rsidRDefault="00664849" w:rsidP="003300C6">
      <w:pPr>
        <w:pStyle w:val="Ttulo2"/>
        <w:numPr>
          <w:ilvl w:val="1"/>
          <w:numId w:val="2"/>
        </w:numPr>
        <w:jc w:val="both"/>
        <w:rPr>
          <w:del w:id="2469" w:author="naseem begum" w:date="2018-05-18T09:24:00Z"/>
        </w:rPr>
      </w:pPr>
      <w:del w:id="2470" w:author="naseem begum" w:date="2018-05-18T09:24:00Z">
        <w:r w:rsidDel="00CF7A7F">
          <w:delText>Imprevistos</w:delText>
        </w:r>
      </w:del>
    </w:p>
    <w:p w14:paraId="3F76811D" w14:textId="40BDF61A" w:rsidR="007B3D59" w:rsidDel="00CF7A7F" w:rsidRDefault="007B3D59" w:rsidP="00A43DE9">
      <w:pPr>
        <w:jc w:val="both"/>
        <w:rPr>
          <w:del w:id="2471" w:author="naseem begum" w:date="2018-05-18T09:24:00Z"/>
        </w:rPr>
      </w:pPr>
      <w:del w:id="2472" w:author="naseem begum" w:date="2018-05-18T09:24:00Z">
        <w:r w:rsidDel="00CF7A7F">
          <w:delText>Un coste improvisto sería que el ordenador utilizado en el proyecto se averíe, con una probabilidad de 5%. La reparación está estimada de media 150€.</w:delText>
        </w:r>
      </w:del>
    </w:p>
    <w:tbl>
      <w:tblPr>
        <w:tblStyle w:val="Tabladecuadrcula5oscura-nfasis11"/>
        <w:tblW w:w="0" w:type="auto"/>
        <w:tblLook w:val="04E0" w:firstRow="1" w:lastRow="1" w:firstColumn="1" w:lastColumn="0" w:noHBand="0" w:noVBand="1"/>
      </w:tblPr>
      <w:tblGrid>
        <w:gridCol w:w="2161"/>
        <w:gridCol w:w="2161"/>
        <w:gridCol w:w="2161"/>
        <w:gridCol w:w="2161"/>
      </w:tblGrid>
      <w:tr w:rsidR="007B3D59" w:rsidDel="00CF7A7F" w14:paraId="081A0C3F" w14:textId="426991DD" w:rsidTr="007B3D59">
        <w:trPr>
          <w:cnfStyle w:val="100000000000" w:firstRow="1" w:lastRow="0" w:firstColumn="0" w:lastColumn="0" w:oddVBand="0" w:evenVBand="0" w:oddHBand="0" w:evenHBand="0" w:firstRowFirstColumn="0" w:firstRowLastColumn="0" w:lastRowFirstColumn="0" w:lastRowLastColumn="0"/>
          <w:del w:id="2473" w:author="naseem begum" w:date="2018-05-18T09:24:00Z"/>
        </w:trPr>
        <w:tc>
          <w:tcPr>
            <w:cnfStyle w:val="001000000000" w:firstRow="0" w:lastRow="0" w:firstColumn="1" w:lastColumn="0" w:oddVBand="0" w:evenVBand="0" w:oddHBand="0" w:evenHBand="0" w:firstRowFirstColumn="0" w:firstRowLastColumn="0" w:lastRowFirstColumn="0" w:lastRowLastColumn="0"/>
            <w:tcW w:w="2161" w:type="dxa"/>
          </w:tcPr>
          <w:p w14:paraId="05E8C366" w14:textId="0C1A1660" w:rsidR="007B3D59" w:rsidDel="00CF7A7F" w:rsidRDefault="007B3D59" w:rsidP="007B3D59">
            <w:pPr>
              <w:spacing w:before="120"/>
              <w:rPr>
                <w:del w:id="2474" w:author="naseem begum" w:date="2018-05-18T09:24:00Z"/>
              </w:rPr>
            </w:pPr>
            <w:del w:id="2475" w:author="naseem begum" w:date="2018-05-18T09:24:00Z">
              <w:r w:rsidDel="00CF7A7F">
                <w:delText>Imprevisto</w:delText>
              </w:r>
            </w:del>
          </w:p>
        </w:tc>
        <w:tc>
          <w:tcPr>
            <w:tcW w:w="2161" w:type="dxa"/>
          </w:tcPr>
          <w:p w14:paraId="4D9CD328" w14:textId="242B46AC" w:rsidR="007B3D59" w:rsidDel="00CF7A7F" w:rsidRDefault="007B3D59" w:rsidP="007B3D59">
            <w:pPr>
              <w:spacing w:before="120"/>
              <w:jc w:val="center"/>
              <w:cnfStyle w:val="100000000000" w:firstRow="1" w:lastRow="0" w:firstColumn="0" w:lastColumn="0" w:oddVBand="0" w:evenVBand="0" w:oddHBand="0" w:evenHBand="0" w:firstRowFirstColumn="0" w:firstRowLastColumn="0" w:lastRowFirstColumn="0" w:lastRowLastColumn="0"/>
              <w:rPr>
                <w:del w:id="2476" w:author="naseem begum" w:date="2018-05-18T09:24:00Z"/>
              </w:rPr>
            </w:pPr>
            <w:del w:id="2477" w:author="naseem begum" w:date="2018-05-18T09:24:00Z">
              <w:r w:rsidDel="00CF7A7F">
                <w:delText>Precio (€)</w:delText>
              </w:r>
            </w:del>
          </w:p>
        </w:tc>
        <w:tc>
          <w:tcPr>
            <w:tcW w:w="2161" w:type="dxa"/>
          </w:tcPr>
          <w:p w14:paraId="145D7ABA" w14:textId="45B1C186" w:rsidR="007B3D59" w:rsidDel="00CF7A7F" w:rsidRDefault="007B3D59" w:rsidP="007B3D59">
            <w:pPr>
              <w:spacing w:before="120"/>
              <w:jc w:val="center"/>
              <w:cnfStyle w:val="100000000000" w:firstRow="1" w:lastRow="0" w:firstColumn="0" w:lastColumn="0" w:oddVBand="0" w:evenVBand="0" w:oddHBand="0" w:evenHBand="0" w:firstRowFirstColumn="0" w:firstRowLastColumn="0" w:lastRowFirstColumn="0" w:lastRowLastColumn="0"/>
              <w:rPr>
                <w:del w:id="2478" w:author="naseem begum" w:date="2018-05-18T09:24:00Z"/>
              </w:rPr>
            </w:pPr>
            <w:del w:id="2479" w:author="naseem begum" w:date="2018-05-18T09:24:00Z">
              <w:r w:rsidDel="00CF7A7F">
                <w:delText>Probabilidad (%)</w:delText>
              </w:r>
            </w:del>
          </w:p>
        </w:tc>
        <w:tc>
          <w:tcPr>
            <w:tcW w:w="2161" w:type="dxa"/>
          </w:tcPr>
          <w:p w14:paraId="6139F933" w14:textId="37974CC9" w:rsidR="007B3D59" w:rsidDel="00CF7A7F" w:rsidRDefault="00D97F3F" w:rsidP="007B3D59">
            <w:pPr>
              <w:spacing w:before="120"/>
              <w:jc w:val="center"/>
              <w:cnfStyle w:val="100000000000" w:firstRow="1" w:lastRow="0" w:firstColumn="0" w:lastColumn="0" w:oddVBand="0" w:evenVBand="0" w:oddHBand="0" w:evenHBand="0" w:firstRowFirstColumn="0" w:firstRowLastColumn="0" w:lastRowFirstColumn="0" w:lastRowLastColumn="0"/>
              <w:rPr>
                <w:del w:id="2480" w:author="naseem begum" w:date="2018-05-18T09:24:00Z"/>
              </w:rPr>
            </w:pPr>
            <w:del w:id="2481" w:author="naseem begum" w:date="2018-05-18T09:24:00Z">
              <w:r w:rsidDel="00CF7A7F">
                <w:delText>Coste</w:delText>
              </w:r>
              <w:r w:rsidR="007B3D59" w:rsidDel="00CF7A7F">
                <w:delText xml:space="preserve"> (€)</w:delText>
              </w:r>
            </w:del>
          </w:p>
        </w:tc>
      </w:tr>
      <w:tr w:rsidR="007B3D59" w:rsidDel="00CF7A7F" w14:paraId="6B039F93" w14:textId="3EC3517D" w:rsidTr="007B3D59">
        <w:trPr>
          <w:cnfStyle w:val="000000100000" w:firstRow="0" w:lastRow="0" w:firstColumn="0" w:lastColumn="0" w:oddVBand="0" w:evenVBand="0" w:oddHBand="1" w:evenHBand="0" w:firstRowFirstColumn="0" w:firstRowLastColumn="0" w:lastRowFirstColumn="0" w:lastRowLastColumn="0"/>
          <w:del w:id="2482" w:author="naseem begum" w:date="2018-05-18T09:24:00Z"/>
        </w:trPr>
        <w:tc>
          <w:tcPr>
            <w:cnfStyle w:val="001000000000" w:firstRow="0" w:lastRow="0" w:firstColumn="1" w:lastColumn="0" w:oddVBand="0" w:evenVBand="0" w:oddHBand="0" w:evenHBand="0" w:firstRowFirstColumn="0" w:firstRowLastColumn="0" w:lastRowFirstColumn="0" w:lastRowLastColumn="0"/>
            <w:tcW w:w="2161" w:type="dxa"/>
          </w:tcPr>
          <w:p w14:paraId="62575C2A" w14:textId="0EC44DFC" w:rsidR="007B3D59" w:rsidDel="00CF7A7F" w:rsidRDefault="007B3D59" w:rsidP="007B3D59">
            <w:pPr>
              <w:spacing w:before="120"/>
              <w:rPr>
                <w:del w:id="2483" w:author="naseem begum" w:date="2018-05-18T09:24:00Z"/>
              </w:rPr>
            </w:pPr>
            <w:del w:id="2484" w:author="naseem begum" w:date="2018-05-18T09:24:00Z">
              <w:r w:rsidDel="00CF7A7F">
                <w:delText>Avería en portátil</w:delText>
              </w:r>
            </w:del>
          </w:p>
        </w:tc>
        <w:tc>
          <w:tcPr>
            <w:tcW w:w="2161" w:type="dxa"/>
          </w:tcPr>
          <w:p w14:paraId="4C77937E" w14:textId="73C9B38B" w:rsidR="007B3D59" w:rsidDel="00CF7A7F" w:rsidRDefault="007B3D59" w:rsidP="007B3D59">
            <w:pPr>
              <w:spacing w:before="120"/>
              <w:jc w:val="center"/>
              <w:cnfStyle w:val="000000100000" w:firstRow="0" w:lastRow="0" w:firstColumn="0" w:lastColumn="0" w:oddVBand="0" w:evenVBand="0" w:oddHBand="1" w:evenHBand="0" w:firstRowFirstColumn="0" w:firstRowLastColumn="0" w:lastRowFirstColumn="0" w:lastRowLastColumn="0"/>
              <w:rPr>
                <w:del w:id="2485" w:author="naseem begum" w:date="2018-05-18T09:24:00Z"/>
              </w:rPr>
            </w:pPr>
            <w:del w:id="2486" w:author="naseem begum" w:date="2018-05-18T09:24:00Z">
              <w:r w:rsidDel="00CF7A7F">
                <w:delText>150</w:delText>
              </w:r>
            </w:del>
          </w:p>
        </w:tc>
        <w:tc>
          <w:tcPr>
            <w:tcW w:w="2161" w:type="dxa"/>
          </w:tcPr>
          <w:p w14:paraId="2262399E" w14:textId="5C234BB3" w:rsidR="007B3D59" w:rsidDel="00CF7A7F" w:rsidRDefault="007B3D59" w:rsidP="007B3D59">
            <w:pPr>
              <w:spacing w:before="120"/>
              <w:jc w:val="center"/>
              <w:cnfStyle w:val="000000100000" w:firstRow="0" w:lastRow="0" w:firstColumn="0" w:lastColumn="0" w:oddVBand="0" w:evenVBand="0" w:oddHBand="1" w:evenHBand="0" w:firstRowFirstColumn="0" w:firstRowLastColumn="0" w:lastRowFirstColumn="0" w:lastRowLastColumn="0"/>
              <w:rPr>
                <w:del w:id="2487" w:author="naseem begum" w:date="2018-05-18T09:24:00Z"/>
              </w:rPr>
            </w:pPr>
            <w:del w:id="2488" w:author="naseem begum" w:date="2018-05-18T09:24:00Z">
              <w:r w:rsidDel="00CF7A7F">
                <w:delText>5</w:delText>
              </w:r>
            </w:del>
          </w:p>
        </w:tc>
        <w:tc>
          <w:tcPr>
            <w:tcW w:w="2161" w:type="dxa"/>
          </w:tcPr>
          <w:p w14:paraId="2D492B01" w14:textId="3A8FEEA7" w:rsidR="007B3D59" w:rsidDel="00CF7A7F" w:rsidRDefault="007B3D59" w:rsidP="007B3D59">
            <w:pPr>
              <w:spacing w:before="120"/>
              <w:jc w:val="center"/>
              <w:cnfStyle w:val="000000100000" w:firstRow="0" w:lastRow="0" w:firstColumn="0" w:lastColumn="0" w:oddVBand="0" w:evenVBand="0" w:oddHBand="1" w:evenHBand="0" w:firstRowFirstColumn="0" w:firstRowLastColumn="0" w:lastRowFirstColumn="0" w:lastRowLastColumn="0"/>
              <w:rPr>
                <w:del w:id="2489" w:author="naseem begum" w:date="2018-05-18T09:24:00Z"/>
              </w:rPr>
            </w:pPr>
            <w:del w:id="2490" w:author="naseem begum" w:date="2018-05-18T09:24:00Z">
              <w:r w:rsidDel="00CF7A7F">
                <w:delText>7,5</w:delText>
              </w:r>
            </w:del>
          </w:p>
        </w:tc>
      </w:tr>
      <w:tr w:rsidR="007B3D59" w:rsidDel="00CF7A7F" w14:paraId="5D243CBA" w14:textId="35910218" w:rsidTr="007B3D59">
        <w:trPr>
          <w:cnfStyle w:val="010000000000" w:firstRow="0" w:lastRow="1" w:firstColumn="0" w:lastColumn="0" w:oddVBand="0" w:evenVBand="0" w:oddHBand="0" w:evenHBand="0" w:firstRowFirstColumn="0" w:firstRowLastColumn="0" w:lastRowFirstColumn="0" w:lastRowLastColumn="0"/>
          <w:del w:id="2491" w:author="naseem begum" w:date="2018-05-18T09:24:00Z"/>
        </w:trPr>
        <w:tc>
          <w:tcPr>
            <w:cnfStyle w:val="001000000000" w:firstRow="0" w:lastRow="0" w:firstColumn="1" w:lastColumn="0" w:oddVBand="0" w:evenVBand="0" w:oddHBand="0" w:evenHBand="0" w:firstRowFirstColumn="0" w:firstRowLastColumn="0" w:lastRowFirstColumn="0" w:lastRowLastColumn="0"/>
            <w:tcW w:w="2161" w:type="dxa"/>
          </w:tcPr>
          <w:p w14:paraId="02D75FB6" w14:textId="0CA1BC46" w:rsidR="007B3D59" w:rsidDel="00CF7A7F" w:rsidRDefault="007B3D59" w:rsidP="007B3D59">
            <w:pPr>
              <w:spacing w:before="120"/>
              <w:rPr>
                <w:del w:id="2492" w:author="naseem begum" w:date="2018-05-18T09:24:00Z"/>
              </w:rPr>
            </w:pPr>
            <w:del w:id="2493" w:author="naseem begum" w:date="2018-05-18T09:24:00Z">
              <w:r w:rsidDel="00CF7A7F">
                <w:delText>Total</w:delText>
              </w:r>
            </w:del>
          </w:p>
        </w:tc>
        <w:tc>
          <w:tcPr>
            <w:tcW w:w="2161" w:type="dxa"/>
          </w:tcPr>
          <w:p w14:paraId="1B7F6897" w14:textId="33C07E8E" w:rsidR="007B3D59" w:rsidDel="00CF7A7F" w:rsidRDefault="007B3D59" w:rsidP="007B3D59">
            <w:pPr>
              <w:spacing w:before="120"/>
              <w:jc w:val="center"/>
              <w:cnfStyle w:val="010000000000" w:firstRow="0" w:lastRow="1" w:firstColumn="0" w:lastColumn="0" w:oddVBand="0" w:evenVBand="0" w:oddHBand="0" w:evenHBand="0" w:firstRowFirstColumn="0" w:firstRowLastColumn="0" w:lastRowFirstColumn="0" w:lastRowLastColumn="0"/>
              <w:rPr>
                <w:del w:id="2494" w:author="naseem begum" w:date="2018-05-18T09:24:00Z"/>
              </w:rPr>
            </w:pPr>
          </w:p>
        </w:tc>
        <w:tc>
          <w:tcPr>
            <w:tcW w:w="2161" w:type="dxa"/>
          </w:tcPr>
          <w:p w14:paraId="01DC276D" w14:textId="7AC3DF1B" w:rsidR="007B3D59" w:rsidDel="00CF7A7F" w:rsidRDefault="007B3D59" w:rsidP="007B3D59">
            <w:pPr>
              <w:spacing w:before="120"/>
              <w:jc w:val="center"/>
              <w:cnfStyle w:val="010000000000" w:firstRow="0" w:lastRow="1" w:firstColumn="0" w:lastColumn="0" w:oddVBand="0" w:evenVBand="0" w:oddHBand="0" w:evenHBand="0" w:firstRowFirstColumn="0" w:firstRowLastColumn="0" w:lastRowFirstColumn="0" w:lastRowLastColumn="0"/>
              <w:rPr>
                <w:del w:id="2495" w:author="naseem begum" w:date="2018-05-18T09:24:00Z"/>
              </w:rPr>
            </w:pPr>
          </w:p>
        </w:tc>
        <w:tc>
          <w:tcPr>
            <w:tcW w:w="2161" w:type="dxa"/>
          </w:tcPr>
          <w:p w14:paraId="75E13E69" w14:textId="564BD0AB" w:rsidR="007B3D59" w:rsidDel="00CF7A7F" w:rsidRDefault="007B3D59" w:rsidP="007B3D59">
            <w:pPr>
              <w:keepNext/>
              <w:spacing w:before="120"/>
              <w:jc w:val="center"/>
              <w:cnfStyle w:val="010000000000" w:firstRow="0" w:lastRow="1" w:firstColumn="0" w:lastColumn="0" w:oddVBand="0" w:evenVBand="0" w:oddHBand="0" w:evenHBand="0" w:firstRowFirstColumn="0" w:firstRowLastColumn="0" w:lastRowFirstColumn="0" w:lastRowLastColumn="0"/>
              <w:rPr>
                <w:del w:id="2496" w:author="naseem begum" w:date="2018-05-18T09:24:00Z"/>
              </w:rPr>
            </w:pPr>
            <w:del w:id="2497" w:author="naseem begum" w:date="2018-05-18T09:24:00Z">
              <w:r w:rsidDel="00CF7A7F">
                <w:delText>7,5</w:delText>
              </w:r>
            </w:del>
          </w:p>
        </w:tc>
      </w:tr>
    </w:tbl>
    <w:p w14:paraId="7316ACEE" w14:textId="34E372FF" w:rsidR="007B3D59" w:rsidRPr="007B3D59" w:rsidDel="00CF7A7F" w:rsidRDefault="007B3D59" w:rsidP="007B3D59">
      <w:pPr>
        <w:pStyle w:val="Descripcin"/>
        <w:jc w:val="center"/>
        <w:rPr>
          <w:del w:id="2498" w:author="naseem begum" w:date="2018-05-18T09:24:00Z"/>
        </w:rPr>
      </w:pPr>
      <w:del w:id="2499" w:author="naseem begum" w:date="2018-05-18T09:24:00Z">
        <w:r w:rsidDel="00CF7A7F">
          <w:delText xml:space="preserve">Tabla </w:delText>
        </w:r>
        <w:r w:rsidR="00CF7A7F" w:rsidDel="00CF7A7F">
          <w:fldChar w:fldCharType="begin"/>
        </w:r>
        <w:r w:rsidR="00CF7A7F" w:rsidDel="00CF7A7F">
          <w:delInstrText xml:space="preserve"> SEQ Tabla \* ARABIC </w:delInstrText>
        </w:r>
        <w:r w:rsidR="00CF7A7F" w:rsidDel="00CF7A7F">
          <w:fldChar w:fldCharType="separate"/>
        </w:r>
        <w:r w:rsidR="000A0B83" w:rsidDel="00CF7A7F">
          <w:rPr>
            <w:noProof/>
          </w:rPr>
          <w:delText>10</w:delText>
        </w:r>
        <w:r w:rsidR="00CF7A7F" w:rsidDel="00CF7A7F">
          <w:rPr>
            <w:noProof/>
          </w:rPr>
          <w:fldChar w:fldCharType="end"/>
        </w:r>
        <w:r w:rsidR="00D97F3F" w:rsidDel="00CF7A7F">
          <w:delText>: Coste</w:delText>
        </w:r>
        <w:r w:rsidDel="00CF7A7F">
          <w:delText>s imprevistos</w:delText>
        </w:r>
      </w:del>
    </w:p>
    <w:p w14:paraId="00EECA4E" w14:textId="14BF6A85" w:rsidR="0056187D" w:rsidDel="00CF7A7F" w:rsidRDefault="0056187D">
      <w:pPr>
        <w:spacing w:after="160"/>
        <w:rPr>
          <w:del w:id="2500" w:author="naseem begum" w:date="2018-05-18T09:24:00Z"/>
          <w:rFonts w:asciiTheme="majorHAnsi" w:eastAsiaTheme="majorEastAsia" w:hAnsiTheme="majorHAnsi" w:cstheme="majorBidi"/>
          <w:color w:val="2E74B5" w:themeColor="accent1" w:themeShade="BF"/>
          <w:sz w:val="26"/>
          <w:szCs w:val="26"/>
        </w:rPr>
      </w:pPr>
      <w:del w:id="2501" w:author="naseem begum" w:date="2018-04-08T18:14:00Z">
        <w:r w:rsidDel="00B563C2">
          <w:br w:type="page"/>
        </w:r>
      </w:del>
    </w:p>
    <w:p w14:paraId="15FCAF84" w14:textId="0007ADF5" w:rsidR="00664849" w:rsidDel="00CF7A7F" w:rsidRDefault="00664849" w:rsidP="003300C6">
      <w:pPr>
        <w:pStyle w:val="Ttulo2"/>
        <w:numPr>
          <w:ilvl w:val="1"/>
          <w:numId w:val="2"/>
        </w:numPr>
        <w:jc w:val="both"/>
        <w:rPr>
          <w:del w:id="2502" w:author="naseem begum" w:date="2018-05-18T09:24:00Z"/>
        </w:rPr>
      </w:pPr>
      <w:del w:id="2503" w:author="naseem begum" w:date="2018-05-18T09:24:00Z">
        <w:r w:rsidDel="00CF7A7F">
          <w:delText>Presupuesto final</w:delText>
        </w:r>
      </w:del>
    </w:p>
    <w:p w14:paraId="3F1CF869" w14:textId="298B8E25" w:rsidR="007B3D59" w:rsidDel="00CF7A7F" w:rsidRDefault="00D97F3F" w:rsidP="00A43DE9">
      <w:pPr>
        <w:jc w:val="both"/>
        <w:rPr>
          <w:del w:id="2504" w:author="naseem begum" w:date="2018-05-18T09:24:00Z"/>
        </w:rPr>
      </w:pPr>
      <w:del w:id="2505" w:author="naseem begum" w:date="2018-05-18T09:24:00Z">
        <w:r w:rsidDel="00CF7A7F">
          <w:delText>A partir de la información detallada en las tablas precedentes, se procede a presentar los costes totales del proyecto, realizando algunas consideraciones:</w:delText>
        </w:r>
      </w:del>
    </w:p>
    <w:p w14:paraId="0F6D6140" w14:textId="7A811C72" w:rsidR="00D97F3F" w:rsidDel="00CF7A7F" w:rsidRDefault="00D97F3F" w:rsidP="00A43DE9">
      <w:pPr>
        <w:pStyle w:val="Prrafodelista"/>
        <w:numPr>
          <w:ilvl w:val="0"/>
          <w:numId w:val="32"/>
        </w:numPr>
        <w:jc w:val="both"/>
        <w:rPr>
          <w:del w:id="2506" w:author="naseem begum" w:date="2018-05-18T09:24:00Z"/>
        </w:rPr>
      </w:pPr>
      <w:del w:id="2507" w:author="naseem begum" w:date="2018-05-18T09:24:00Z">
        <w:r w:rsidDel="00CF7A7F">
          <w:delText>Los costes particulares tienen incluidos los impuestos correspondientes, por lo tanto, no hace falta hacer un desglose al final.</w:delText>
        </w:r>
      </w:del>
    </w:p>
    <w:p w14:paraId="0A117572" w14:textId="5182F8D6" w:rsidR="00D97F3F" w:rsidDel="00CF7A7F" w:rsidRDefault="00D97F3F" w:rsidP="00A43DE9">
      <w:pPr>
        <w:pStyle w:val="Prrafodelista"/>
        <w:numPr>
          <w:ilvl w:val="0"/>
          <w:numId w:val="32"/>
        </w:numPr>
        <w:jc w:val="both"/>
        <w:rPr>
          <w:del w:id="2508" w:author="naseem begum" w:date="2018-05-18T09:24:00Z"/>
        </w:rPr>
      </w:pPr>
      <w:del w:id="2509" w:author="naseem begum" w:date="2018-05-18T09:24:00Z">
        <w:r w:rsidDel="00CF7A7F">
          <w:delText>Se presupone que los costes van a mantenerse constantes durante la vida de proyecto.</w:delText>
        </w:r>
      </w:del>
    </w:p>
    <w:p w14:paraId="480256B9" w14:textId="6000C8C1" w:rsidR="00D97F3F" w:rsidDel="00CF7A7F" w:rsidRDefault="00D97F3F" w:rsidP="00A43DE9">
      <w:pPr>
        <w:pStyle w:val="Prrafodelista"/>
        <w:numPr>
          <w:ilvl w:val="0"/>
          <w:numId w:val="32"/>
        </w:numPr>
        <w:jc w:val="both"/>
        <w:rPr>
          <w:del w:id="2510" w:author="naseem begum" w:date="2018-05-18T09:24:00Z"/>
        </w:rPr>
      </w:pPr>
      <w:del w:id="2511" w:author="naseem begum" w:date="2018-05-18T09:24:00Z">
        <w:r w:rsidDel="00CF7A7F">
          <w:delText>No se añade ningún margen de beneficios, ya que el proyecto no tiene fin de lucro.</w:delText>
        </w:r>
      </w:del>
    </w:p>
    <w:tbl>
      <w:tblPr>
        <w:tblStyle w:val="Tabladecuadrcula5oscura-nfasis11"/>
        <w:tblW w:w="0" w:type="auto"/>
        <w:tblLook w:val="04E0" w:firstRow="1" w:lastRow="1" w:firstColumn="1" w:lastColumn="0" w:noHBand="0" w:noVBand="1"/>
      </w:tblPr>
      <w:tblGrid>
        <w:gridCol w:w="4322"/>
        <w:gridCol w:w="4322"/>
      </w:tblGrid>
      <w:tr w:rsidR="00D97F3F" w:rsidDel="00CF7A7F" w14:paraId="2B7ACE4D" w14:textId="12DEC9BE" w:rsidTr="00D97F3F">
        <w:trPr>
          <w:cnfStyle w:val="100000000000" w:firstRow="1" w:lastRow="0" w:firstColumn="0" w:lastColumn="0" w:oddVBand="0" w:evenVBand="0" w:oddHBand="0" w:evenHBand="0" w:firstRowFirstColumn="0" w:firstRowLastColumn="0" w:lastRowFirstColumn="0" w:lastRowLastColumn="0"/>
          <w:del w:id="2512" w:author="naseem begum" w:date="2018-05-18T09:24:00Z"/>
        </w:trPr>
        <w:tc>
          <w:tcPr>
            <w:cnfStyle w:val="001000000000" w:firstRow="0" w:lastRow="0" w:firstColumn="1" w:lastColumn="0" w:oddVBand="0" w:evenVBand="0" w:oddHBand="0" w:evenHBand="0" w:firstRowFirstColumn="0" w:firstRowLastColumn="0" w:lastRowFirstColumn="0" w:lastRowLastColumn="0"/>
            <w:tcW w:w="4322" w:type="dxa"/>
          </w:tcPr>
          <w:p w14:paraId="05949AAC" w14:textId="5AD244F0" w:rsidR="00D97F3F" w:rsidDel="00CF7A7F" w:rsidRDefault="00D97F3F" w:rsidP="00D97F3F">
            <w:pPr>
              <w:spacing w:before="120"/>
              <w:rPr>
                <w:del w:id="2513" w:author="naseem begum" w:date="2018-05-18T09:24:00Z"/>
              </w:rPr>
            </w:pPr>
            <w:del w:id="2514" w:author="naseem begum" w:date="2018-05-18T09:24:00Z">
              <w:r w:rsidDel="00CF7A7F">
                <w:delText>Concepto</w:delText>
              </w:r>
            </w:del>
          </w:p>
        </w:tc>
        <w:tc>
          <w:tcPr>
            <w:tcW w:w="4322" w:type="dxa"/>
          </w:tcPr>
          <w:p w14:paraId="30FE6BD0" w14:textId="046E3473" w:rsidR="00D97F3F" w:rsidDel="00CF7A7F" w:rsidRDefault="00D97F3F" w:rsidP="00D97F3F">
            <w:pPr>
              <w:spacing w:before="120"/>
              <w:jc w:val="center"/>
              <w:cnfStyle w:val="100000000000" w:firstRow="1" w:lastRow="0" w:firstColumn="0" w:lastColumn="0" w:oddVBand="0" w:evenVBand="0" w:oddHBand="0" w:evenHBand="0" w:firstRowFirstColumn="0" w:firstRowLastColumn="0" w:lastRowFirstColumn="0" w:lastRowLastColumn="0"/>
              <w:rPr>
                <w:del w:id="2515" w:author="naseem begum" w:date="2018-05-18T09:24:00Z"/>
              </w:rPr>
            </w:pPr>
            <w:del w:id="2516" w:author="naseem begum" w:date="2018-05-18T09:24:00Z">
              <w:r w:rsidDel="00CF7A7F">
                <w:delText>Coste (€)</w:delText>
              </w:r>
            </w:del>
          </w:p>
        </w:tc>
      </w:tr>
      <w:tr w:rsidR="00D97F3F" w:rsidDel="00CF7A7F" w14:paraId="79F8BDCB" w14:textId="0CB425FB" w:rsidTr="00D97F3F">
        <w:trPr>
          <w:cnfStyle w:val="000000100000" w:firstRow="0" w:lastRow="0" w:firstColumn="0" w:lastColumn="0" w:oddVBand="0" w:evenVBand="0" w:oddHBand="1" w:evenHBand="0" w:firstRowFirstColumn="0" w:firstRowLastColumn="0" w:lastRowFirstColumn="0" w:lastRowLastColumn="0"/>
          <w:del w:id="2517" w:author="naseem begum" w:date="2018-05-18T09:24:00Z"/>
        </w:trPr>
        <w:tc>
          <w:tcPr>
            <w:cnfStyle w:val="001000000000" w:firstRow="0" w:lastRow="0" w:firstColumn="1" w:lastColumn="0" w:oddVBand="0" w:evenVBand="0" w:oddHBand="0" w:evenHBand="0" w:firstRowFirstColumn="0" w:firstRowLastColumn="0" w:lastRowFirstColumn="0" w:lastRowLastColumn="0"/>
            <w:tcW w:w="4322" w:type="dxa"/>
          </w:tcPr>
          <w:p w14:paraId="21491B3E" w14:textId="564FDFCB" w:rsidR="00D97F3F" w:rsidDel="00CF7A7F" w:rsidRDefault="00D97F3F" w:rsidP="00D97F3F">
            <w:pPr>
              <w:spacing w:before="120"/>
              <w:rPr>
                <w:del w:id="2518" w:author="naseem begum" w:date="2018-05-18T09:24:00Z"/>
              </w:rPr>
            </w:pPr>
            <w:del w:id="2519" w:author="naseem begum" w:date="2018-05-18T09:24:00Z">
              <w:r w:rsidDel="00CF7A7F">
                <w:delText>Costes Directos</w:delText>
              </w:r>
            </w:del>
          </w:p>
        </w:tc>
        <w:tc>
          <w:tcPr>
            <w:tcW w:w="4322" w:type="dxa"/>
          </w:tcPr>
          <w:p w14:paraId="0CA6E701" w14:textId="253C1310" w:rsidR="00D97F3F" w:rsidDel="00CF7A7F" w:rsidRDefault="0082054C" w:rsidP="00D97F3F">
            <w:pPr>
              <w:spacing w:before="120"/>
              <w:jc w:val="center"/>
              <w:cnfStyle w:val="000000100000" w:firstRow="0" w:lastRow="0" w:firstColumn="0" w:lastColumn="0" w:oddVBand="0" w:evenVBand="0" w:oddHBand="1" w:evenHBand="0" w:firstRowFirstColumn="0" w:firstRowLastColumn="0" w:lastRowFirstColumn="0" w:lastRowLastColumn="0"/>
              <w:rPr>
                <w:del w:id="2520" w:author="naseem begum" w:date="2018-05-18T09:24:00Z"/>
              </w:rPr>
            </w:pPr>
            <w:del w:id="2521" w:author="naseem begum" w:date="2018-05-18T09:24:00Z">
              <w:r w:rsidDel="00CF7A7F">
                <w:delText>17605,82</w:delText>
              </w:r>
            </w:del>
          </w:p>
        </w:tc>
      </w:tr>
      <w:tr w:rsidR="00D97F3F" w:rsidDel="00CF7A7F" w14:paraId="2D0098BE" w14:textId="0D700775" w:rsidTr="00D97F3F">
        <w:trPr>
          <w:del w:id="2522" w:author="naseem begum" w:date="2018-05-18T09:24:00Z"/>
        </w:trPr>
        <w:tc>
          <w:tcPr>
            <w:cnfStyle w:val="001000000000" w:firstRow="0" w:lastRow="0" w:firstColumn="1" w:lastColumn="0" w:oddVBand="0" w:evenVBand="0" w:oddHBand="0" w:evenHBand="0" w:firstRowFirstColumn="0" w:firstRowLastColumn="0" w:lastRowFirstColumn="0" w:lastRowLastColumn="0"/>
            <w:tcW w:w="4322" w:type="dxa"/>
          </w:tcPr>
          <w:p w14:paraId="569609EF" w14:textId="08EF77FC" w:rsidR="00D97F3F" w:rsidDel="00CF7A7F" w:rsidRDefault="00D97F3F" w:rsidP="00D97F3F">
            <w:pPr>
              <w:spacing w:before="120"/>
              <w:rPr>
                <w:del w:id="2523" w:author="naseem begum" w:date="2018-05-18T09:24:00Z"/>
              </w:rPr>
            </w:pPr>
            <w:del w:id="2524" w:author="naseem begum" w:date="2018-05-18T09:24:00Z">
              <w:r w:rsidDel="00CF7A7F">
                <w:delText>Costes Indirectos</w:delText>
              </w:r>
            </w:del>
          </w:p>
        </w:tc>
        <w:tc>
          <w:tcPr>
            <w:tcW w:w="4322" w:type="dxa"/>
          </w:tcPr>
          <w:p w14:paraId="5507F2F6" w14:textId="0FAD7BB8" w:rsidR="00D97F3F" w:rsidDel="00CF7A7F" w:rsidRDefault="00AA706B" w:rsidP="00D97F3F">
            <w:pPr>
              <w:spacing w:before="120"/>
              <w:jc w:val="center"/>
              <w:cnfStyle w:val="000000000000" w:firstRow="0" w:lastRow="0" w:firstColumn="0" w:lastColumn="0" w:oddVBand="0" w:evenVBand="0" w:oddHBand="0" w:evenHBand="0" w:firstRowFirstColumn="0" w:firstRowLastColumn="0" w:lastRowFirstColumn="0" w:lastRowLastColumn="0"/>
              <w:rPr>
                <w:del w:id="2525" w:author="naseem begum" w:date="2018-05-18T09:24:00Z"/>
              </w:rPr>
            </w:pPr>
            <w:del w:id="2526" w:author="naseem begum" w:date="2018-05-18T09:24:00Z">
              <w:r w:rsidDel="00CF7A7F">
                <w:delText>100</w:delText>
              </w:r>
            </w:del>
          </w:p>
        </w:tc>
      </w:tr>
      <w:tr w:rsidR="00D97F3F" w:rsidDel="00CF7A7F" w14:paraId="1B2162BA" w14:textId="74D9168F" w:rsidTr="00D97F3F">
        <w:trPr>
          <w:cnfStyle w:val="000000100000" w:firstRow="0" w:lastRow="0" w:firstColumn="0" w:lastColumn="0" w:oddVBand="0" w:evenVBand="0" w:oddHBand="1" w:evenHBand="0" w:firstRowFirstColumn="0" w:firstRowLastColumn="0" w:lastRowFirstColumn="0" w:lastRowLastColumn="0"/>
          <w:del w:id="2527" w:author="naseem begum" w:date="2018-05-18T09:24:00Z"/>
        </w:trPr>
        <w:tc>
          <w:tcPr>
            <w:cnfStyle w:val="001000000000" w:firstRow="0" w:lastRow="0" w:firstColumn="1" w:lastColumn="0" w:oddVBand="0" w:evenVBand="0" w:oddHBand="0" w:evenHBand="0" w:firstRowFirstColumn="0" w:firstRowLastColumn="0" w:lastRowFirstColumn="0" w:lastRowLastColumn="0"/>
            <w:tcW w:w="4322" w:type="dxa"/>
          </w:tcPr>
          <w:p w14:paraId="0AF06E8B" w14:textId="6B97CDCB" w:rsidR="00D97F3F" w:rsidDel="00CF7A7F" w:rsidRDefault="00D97F3F" w:rsidP="00D97F3F">
            <w:pPr>
              <w:spacing w:before="120"/>
              <w:rPr>
                <w:del w:id="2528" w:author="naseem begum" w:date="2018-05-18T09:24:00Z"/>
              </w:rPr>
            </w:pPr>
            <w:del w:id="2529" w:author="naseem begum" w:date="2018-05-18T09:24:00Z">
              <w:r w:rsidDel="00CF7A7F">
                <w:delText>Contingencias</w:delText>
              </w:r>
            </w:del>
          </w:p>
        </w:tc>
        <w:tc>
          <w:tcPr>
            <w:tcW w:w="4322" w:type="dxa"/>
          </w:tcPr>
          <w:p w14:paraId="44CD82D8" w14:textId="06974906" w:rsidR="00D97F3F" w:rsidDel="00CF7A7F" w:rsidRDefault="00AA706B" w:rsidP="00D97F3F">
            <w:pPr>
              <w:spacing w:before="120"/>
              <w:jc w:val="center"/>
              <w:cnfStyle w:val="000000100000" w:firstRow="0" w:lastRow="0" w:firstColumn="0" w:lastColumn="0" w:oddVBand="0" w:evenVBand="0" w:oddHBand="1" w:evenHBand="0" w:firstRowFirstColumn="0" w:firstRowLastColumn="0" w:lastRowFirstColumn="0" w:lastRowLastColumn="0"/>
              <w:rPr>
                <w:del w:id="2530" w:author="naseem begum" w:date="2018-05-18T09:24:00Z"/>
              </w:rPr>
            </w:pPr>
            <w:del w:id="2531" w:author="naseem begum" w:date="2018-05-18T09:24:00Z">
              <w:r w:rsidDel="00CF7A7F">
                <w:delText>26</w:delText>
              </w:r>
              <w:r w:rsidR="00A332D3" w:rsidDel="00CF7A7F">
                <w:delText>55,87</w:delText>
              </w:r>
            </w:del>
          </w:p>
        </w:tc>
      </w:tr>
      <w:tr w:rsidR="00D97F3F" w:rsidDel="00CF7A7F" w14:paraId="3C3E050B" w14:textId="768528A8" w:rsidTr="00D97F3F">
        <w:trPr>
          <w:del w:id="2532" w:author="naseem begum" w:date="2018-05-18T09:24:00Z"/>
        </w:trPr>
        <w:tc>
          <w:tcPr>
            <w:cnfStyle w:val="001000000000" w:firstRow="0" w:lastRow="0" w:firstColumn="1" w:lastColumn="0" w:oddVBand="0" w:evenVBand="0" w:oddHBand="0" w:evenHBand="0" w:firstRowFirstColumn="0" w:firstRowLastColumn="0" w:lastRowFirstColumn="0" w:lastRowLastColumn="0"/>
            <w:tcW w:w="4322" w:type="dxa"/>
          </w:tcPr>
          <w:p w14:paraId="6AD52D45" w14:textId="0192FABE" w:rsidR="00D97F3F" w:rsidDel="00CF7A7F" w:rsidRDefault="00D97F3F" w:rsidP="00D97F3F">
            <w:pPr>
              <w:spacing w:before="120"/>
              <w:rPr>
                <w:del w:id="2533" w:author="naseem begum" w:date="2018-05-18T09:24:00Z"/>
              </w:rPr>
            </w:pPr>
            <w:del w:id="2534" w:author="naseem begum" w:date="2018-05-18T09:24:00Z">
              <w:r w:rsidDel="00CF7A7F">
                <w:delText>Imprevistos</w:delText>
              </w:r>
            </w:del>
          </w:p>
        </w:tc>
        <w:tc>
          <w:tcPr>
            <w:tcW w:w="4322" w:type="dxa"/>
          </w:tcPr>
          <w:p w14:paraId="0F3696A6" w14:textId="5A9DE5C9" w:rsidR="00D97F3F" w:rsidDel="00CF7A7F" w:rsidRDefault="00AA706B" w:rsidP="00D97F3F">
            <w:pPr>
              <w:spacing w:before="120"/>
              <w:jc w:val="center"/>
              <w:cnfStyle w:val="000000000000" w:firstRow="0" w:lastRow="0" w:firstColumn="0" w:lastColumn="0" w:oddVBand="0" w:evenVBand="0" w:oddHBand="0" w:evenHBand="0" w:firstRowFirstColumn="0" w:firstRowLastColumn="0" w:lastRowFirstColumn="0" w:lastRowLastColumn="0"/>
              <w:rPr>
                <w:del w:id="2535" w:author="naseem begum" w:date="2018-05-18T09:24:00Z"/>
              </w:rPr>
            </w:pPr>
            <w:del w:id="2536" w:author="naseem begum" w:date="2018-05-18T09:24:00Z">
              <w:r w:rsidDel="00CF7A7F">
                <w:delText>7,5</w:delText>
              </w:r>
            </w:del>
          </w:p>
        </w:tc>
      </w:tr>
      <w:tr w:rsidR="00D97F3F" w:rsidDel="00CF7A7F" w14:paraId="58729209" w14:textId="1F642179" w:rsidTr="00D97F3F">
        <w:trPr>
          <w:cnfStyle w:val="010000000000" w:firstRow="0" w:lastRow="1" w:firstColumn="0" w:lastColumn="0" w:oddVBand="0" w:evenVBand="0" w:oddHBand="0" w:evenHBand="0" w:firstRowFirstColumn="0" w:firstRowLastColumn="0" w:lastRowFirstColumn="0" w:lastRowLastColumn="0"/>
          <w:del w:id="2537" w:author="naseem begum" w:date="2018-05-18T09:24:00Z"/>
        </w:trPr>
        <w:tc>
          <w:tcPr>
            <w:cnfStyle w:val="001000000000" w:firstRow="0" w:lastRow="0" w:firstColumn="1" w:lastColumn="0" w:oddVBand="0" w:evenVBand="0" w:oddHBand="0" w:evenHBand="0" w:firstRowFirstColumn="0" w:firstRowLastColumn="0" w:lastRowFirstColumn="0" w:lastRowLastColumn="0"/>
            <w:tcW w:w="4322" w:type="dxa"/>
          </w:tcPr>
          <w:p w14:paraId="32544D51" w14:textId="57073882" w:rsidR="00D97F3F" w:rsidDel="00CF7A7F" w:rsidRDefault="00D97F3F" w:rsidP="00D97F3F">
            <w:pPr>
              <w:spacing w:before="120"/>
              <w:rPr>
                <w:del w:id="2538" w:author="naseem begum" w:date="2018-05-18T09:24:00Z"/>
              </w:rPr>
            </w:pPr>
            <w:del w:id="2539" w:author="naseem begum" w:date="2018-05-18T09:24:00Z">
              <w:r w:rsidDel="00CF7A7F">
                <w:delText>Total</w:delText>
              </w:r>
            </w:del>
          </w:p>
        </w:tc>
        <w:tc>
          <w:tcPr>
            <w:tcW w:w="4322" w:type="dxa"/>
          </w:tcPr>
          <w:p w14:paraId="6726D97E" w14:textId="32E53D0E" w:rsidR="00D97F3F" w:rsidDel="00CF7A7F" w:rsidRDefault="00AA706B" w:rsidP="00420885">
            <w:pPr>
              <w:keepNext/>
              <w:spacing w:before="120"/>
              <w:jc w:val="center"/>
              <w:cnfStyle w:val="010000000000" w:firstRow="0" w:lastRow="1" w:firstColumn="0" w:lastColumn="0" w:oddVBand="0" w:evenVBand="0" w:oddHBand="0" w:evenHBand="0" w:firstRowFirstColumn="0" w:firstRowLastColumn="0" w:lastRowFirstColumn="0" w:lastRowLastColumn="0"/>
              <w:rPr>
                <w:del w:id="2540" w:author="naseem begum" w:date="2018-05-18T09:24:00Z"/>
              </w:rPr>
            </w:pPr>
            <w:del w:id="2541" w:author="naseem begum" w:date="2018-05-18T09:24:00Z">
              <w:r w:rsidRPr="00A2000F" w:rsidDel="00CF7A7F">
                <w:rPr>
                  <w:sz w:val="28"/>
                </w:rPr>
                <w:delText>20517,17</w:delText>
              </w:r>
            </w:del>
          </w:p>
        </w:tc>
      </w:tr>
    </w:tbl>
    <w:p w14:paraId="52758AA1" w14:textId="77777777" w:rsidR="00A51CD4" w:rsidRDefault="00A51CD4" w:rsidP="00CB72AA">
      <w:pPr>
        <w:spacing w:after="160"/>
        <w:rPr>
          <w:ins w:id="2542" w:author="naseem begum" w:date="2018-05-25T14:07:00Z"/>
        </w:rPr>
      </w:pPr>
    </w:p>
    <w:p w14:paraId="3BCF8F91" w14:textId="77777777" w:rsidR="00B243EB" w:rsidDel="00CF7A7F" w:rsidRDefault="005E548A">
      <w:pPr>
        <w:rPr>
          <w:del w:id="2543" w:author="naseem begum" w:date="2018-05-18T09:24:00Z"/>
          <w:rFonts w:asciiTheme="majorHAnsi" w:eastAsiaTheme="majorEastAsia" w:hAnsiTheme="majorHAnsi" w:cstheme="majorBidi"/>
          <w:color w:val="2E74B5" w:themeColor="accent1" w:themeShade="BF"/>
          <w:sz w:val="26"/>
          <w:szCs w:val="26"/>
        </w:rPr>
      </w:pPr>
      <w:ins w:id="2544" w:author="naseem begum" w:date="2018-05-25T17:32:00Z">
        <w:r>
          <w:t xml:space="preserve"> </w:t>
        </w:r>
      </w:ins>
      <w:ins w:id="2545" w:author="naseem begum" w:date="2018-05-25T14:07:00Z">
        <w:r w:rsidR="00A51CD4">
          <w:br w:type="page"/>
        </w:r>
      </w:ins>
    </w:p>
    <w:customXmlInsRangeStart w:id="2546" w:author="naseem begum" w:date="2018-05-26T21:53:00Z"/>
    <w:bookmarkStart w:id="2547" w:name="_Toc515545690" w:displacedByCustomXml="next"/>
    <w:sdt>
      <w:sdtPr>
        <w:rPr>
          <w:rFonts w:asciiTheme="minorHAnsi" w:eastAsiaTheme="minorHAnsi" w:hAnsiTheme="minorHAnsi" w:cstheme="minorBidi"/>
          <w:color w:val="auto"/>
          <w:sz w:val="22"/>
          <w:szCs w:val="22"/>
        </w:rPr>
        <w:id w:val="-1260678414"/>
        <w:docPartObj>
          <w:docPartGallery w:val="Bibliographies"/>
          <w:docPartUnique/>
        </w:docPartObj>
      </w:sdtPr>
      <w:sdtContent>
        <w:customXmlInsRangeEnd w:id="2546"/>
        <w:p w14:paraId="24C37097" w14:textId="754C3828" w:rsidR="00B243EB" w:rsidRDefault="00B243EB">
          <w:pPr>
            <w:pStyle w:val="Ttulo1"/>
            <w:rPr>
              <w:ins w:id="2548" w:author="naseem begum" w:date="2018-05-26T21:53:00Z"/>
            </w:rPr>
          </w:pPr>
          <w:ins w:id="2549" w:author="naseem begum" w:date="2018-05-26T21:53:00Z">
            <w:r>
              <w:t>Bibliografía</w:t>
            </w:r>
            <w:bookmarkEnd w:id="2547"/>
          </w:ins>
        </w:p>
        <w:customXmlInsRangeStart w:id="2550" w:author="naseem begum" w:date="2018-05-26T21:53:00Z"/>
        <w:sdt>
          <w:sdtPr>
            <w:id w:val="111145805"/>
            <w:bibliography/>
          </w:sdtPr>
          <w:sdtContent>
            <w:customXmlInsRangeEnd w:id="2550"/>
            <w:p w14:paraId="62B1536E" w14:textId="77777777" w:rsidR="007A5DC6" w:rsidRDefault="00B243EB">
              <w:pPr>
                <w:rPr>
                  <w:noProof/>
                </w:rPr>
              </w:pPr>
              <w:ins w:id="2551" w:author="naseem begum" w:date="2018-05-26T21:53:00Z">
                <w:r>
                  <w:fldChar w:fldCharType="begin"/>
                </w:r>
                <w:r>
                  <w:instrText>BIBLIOGRAPHY</w:instrText>
                </w:r>
                <w:r>
                  <w:fldChar w:fldCharType="separate"/>
                </w:r>
              </w:ins>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72"/>
                <w:gridCol w:w="8122"/>
              </w:tblGrid>
              <w:tr w:rsidR="007A5DC6" w14:paraId="758D2D1D" w14:textId="77777777" w:rsidTr="007A5DC6">
                <w:trPr>
                  <w:divId w:val="705955995"/>
                  <w:tblCellSpacing w:w="15" w:type="dxa"/>
                </w:trPr>
                <w:tc>
                  <w:tcPr>
                    <w:tcW w:w="248" w:type="pct"/>
                    <w:hideMark/>
                  </w:tcPr>
                  <w:p w14:paraId="243AA89D" w14:textId="7C625059" w:rsidR="007A5DC6" w:rsidRDefault="007A5DC6">
                    <w:pPr>
                      <w:pStyle w:val="Bibliografa"/>
                      <w:rPr>
                        <w:noProof/>
                        <w:sz w:val="24"/>
                        <w:szCs w:val="24"/>
                      </w:rPr>
                    </w:pPr>
                    <w:r>
                      <w:rPr>
                        <w:noProof/>
                      </w:rPr>
                      <w:t xml:space="preserve">[1] </w:t>
                    </w:r>
                  </w:p>
                </w:tc>
                <w:tc>
                  <w:tcPr>
                    <w:tcW w:w="4699" w:type="pct"/>
                    <w:hideMark/>
                  </w:tcPr>
                  <w:p w14:paraId="796367AC" w14:textId="31B32B11" w:rsidR="007A5DC6" w:rsidRDefault="007A5DC6">
                    <w:pPr>
                      <w:pStyle w:val="Bibliografa"/>
                      <w:rPr>
                        <w:noProof/>
                      </w:rPr>
                    </w:pPr>
                    <w:r>
                      <w:rPr>
                        <w:noProof/>
                      </w:rPr>
                      <w:t xml:space="preserve">Wikipedia, «Square Enix Montreal,» [En línea]. Available: https://en.wikipedia.org/wiki/Square_Enix_Montreal. : </w:t>
                    </w:r>
                    <w:r w:rsidRPr="007A5DC6">
                      <w:rPr>
                        <w:b/>
                        <w:noProof/>
                      </w:rPr>
                      <w:t>Información relacionada con la desarrolladora</w:t>
                    </w:r>
                    <w:r>
                      <w:rPr>
                        <w:b/>
                        <w:noProof/>
                      </w:rPr>
                      <w:t>.</w:t>
                    </w:r>
                  </w:p>
                </w:tc>
              </w:tr>
              <w:tr w:rsidR="007A5DC6" w14:paraId="38314B52" w14:textId="77777777" w:rsidTr="007A5DC6">
                <w:trPr>
                  <w:divId w:val="705955995"/>
                  <w:tblCellSpacing w:w="15" w:type="dxa"/>
                </w:trPr>
                <w:tc>
                  <w:tcPr>
                    <w:tcW w:w="248" w:type="pct"/>
                    <w:hideMark/>
                  </w:tcPr>
                  <w:p w14:paraId="4408A6A6" w14:textId="77777777" w:rsidR="007A5DC6" w:rsidRDefault="007A5DC6">
                    <w:pPr>
                      <w:pStyle w:val="Bibliografa"/>
                      <w:rPr>
                        <w:noProof/>
                      </w:rPr>
                    </w:pPr>
                    <w:r>
                      <w:rPr>
                        <w:noProof/>
                      </w:rPr>
                      <w:t xml:space="preserve">[2] </w:t>
                    </w:r>
                  </w:p>
                </w:tc>
                <w:tc>
                  <w:tcPr>
                    <w:tcW w:w="4699" w:type="pct"/>
                    <w:hideMark/>
                  </w:tcPr>
                  <w:p w14:paraId="1AEE048D" w14:textId="73F7CCC7" w:rsidR="007A5DC6" w:rsidRDefault="007A5DC6">
                    <w:pPr>
                      <w:pStyle w:val="Bibliografa"/>
                      <w:rPr>
                        <w:noProof/>
                      </w:rPr>
                    </w:pPr>
                    <w:r>
                      <w:rPr>
                        <w:noProof/>
                      </w:rPr>
                      <w:t xml:space="preserve">Wikipedia, [En línea]. Available: https://en.wikipedia.org/wiki/Square_Enix.: </w:t>
                    </w:r>
                    <w:r w:rsidRPr="007A5DC6">
                      <w:rPr>
                        <w:b/>
                        <w:noProof/>
                      </w:rPr>
                      <w:t>Información relacionada con la empresa padre del estudio.</w:t>
                    </w:r>
                  </w:p>
                </w:tc>
              </w:tr>
              <w:tr w:rsidR="007A5DC6" w14:paraId="32E77632" w14:textId="77777777" w:rsidTr="007A5DC6">
                <w:trPr>
                  <w:divId w:val="705955995"/>
                  <w:tblCellSpacing w:w="15" w:type="dxa"/>
                </w:trPr>
                <w:tc>
                  <w:tcPr>
                    <w:tcW w:w="248" w:type="pct"/>
                    <w:hideMark/>
                  </w:tcPr>
                  <w:p w14:paraId="5623682C" w14:textId="77777777" w:rsidR="007A5DC6" w:rsidRDefault="007A5DC6">
                    <w:pPr>
                      <w:pStyle w:val="Bibliografa"/>
                      <w:rPr>
                        <w:noProof/>
                      </w:rPr>
                    </w:pPr>
                    <w:r>
                      <w:rPr>
                        <w:noProof/>
                      </w:rPr>
                      <w:t xml:space="preserve">[3] </w:t>
                    </w:r>
                  </w:p>
                </w:tc>
                <w:tc>
                  <w:tcPr>
                    <w:tcW w:w="4699" w:type="pct"/>
                    <w:hideMark/>
                  </w:tcPr>
                  <w:p w14:paraId="27604298" w14:textId="4D0F9ED2" w:rsidR="007A5DC6" w:rsidRDefault="007A5DC6">
                    <w:pPr>
                      <w:pStyle w:val="Bibliografa"/>
                      <w:rPr>
                        <w:noProof/>
                      </w:rPr>
                    </w:pPr>
                    <w:r>
                      <w:rPr>
                        <w:noProof/>
                      </w:rPr>
                      <w:t xml:space="preserve">Wikipedia, «Hitman GO,» [En línea]. Available: https://en.wikipedia.org/wiki/Hitman_Go. : </w:t>
                    </w:r>
                    <w:r w:rsidRPr="007A5DC6">
                      <w:rPr>
                        <w:b/>
                        <w:noProof/>
                      </w:rPr>
                      <w:t>Información del juego Hitman GO</w:t>
                    </w:r>
                  </w:p>
                </w:tc>
              </w:tr>
              <w:tr w:rsidR="007A5DC6" w14:paraId="7089D734" w14:textId="77777777" w:rsidTr="007A5DC6">
                <w:trPr>
                  <w:divId w:val="705955995"/>
                  <w:tblCellSpacing w:w="15" w:type="dxa"/>
                </w:trPr>
                <w:tc>
                  <w:tcPr>
                    <w:tcW w:w="248" w:type="pct"/>
                    <w:hideMark/>
                  </w:tcPr>
                  <w:p w14:paraId="74AE1FBF" w14:textId="77777777" w:rsidR="007A5DC6" w:rsidRDefault="007A5DC6">
                    <w:pPr>
                      <w:pStyle w:val="Bibliografa"/>
                      <w:rPr>
                        <w:noProof/>
                      </w:rPr>
                    </w:pPr>
                    <w:r>
                      <w:rPr>
                        <w:noProof/>
                      </w:rPr>
                      <w:t xml:space="preserve">[4] </w:t>
                    </w:r>
                  </w:p>
                </w:tc>
                <w:tc>
                  <w:tcPr>
                    <w:tcW w:w="4699" w:type="pct"/>
                    <w:hideMark/>
                  </w:tcPr>
                  <w:p w14:paraId="5704DC72" w14:textId="6721FB5D" w:rsidR="007A5DC6" w:rsidRDefault="007A5DC6">
                    <w:pPr>
                      <w:pStyle w:val="Bibliografa"/>
                      <w:rPr>
                        <w:noProof/>
                      </w:rPr>
                    </w:pPr>
                    <w:r>
                      <w:rPr>
                        <w:noProof/>
                      </w:rPr>
                      <w:t xml:space="preserve">Wikipedia, «Hitman:Sniper,» [En línea]. Available: https://en.wikipedia.org/wiki/Hitman:_Sniper.: </w:t>
                    </w:r>
                    <w:r w:rsidRPr="007A5DC6">
                      <w:rPr>
                        <w:b/>
                        <w:noProof/>
                      </w:rPr>
                      <w:t>Otro juego más de la serie Hitman</w:t>
                    </w:r>
                  </w:p>
                </w:tc>
              </w:tr>
              <w:tr w:rsidR="007A5DC6" w14:paraId="4CA360FF" w14:textId="77777777" w:rsidTr="007A5DC6">
                <w:trPr>
                  <w:divId w:val="705955995"/>
                  <w:tblCellSpacing w:w="15" w:type="dxa"/>
                </w:trPr>
                <w:tc>
                  <w:tcPr>
                    <w:tcW w:w="248" w:type="pct"/>
                    <w:hideMark/>
                  </w:tcPr>
                  <w:p w14:paraId="7311E544" w14:textId="77777777" w:rsidR="007A5DC6" w:rsidRDefault="007A5DC6">
                    <w:pPr>
                      <w:pStyle w:val="Bibliografa"/>
                      <w:rPr>
                        <w:noProof/>
                      </w:rPr>
                    </w:pPr>
                    <w:r>
                      <w:rPr>
                        <w:noProof/>
                      </w:rPr>
                      <w:t xml:space="preserve">[5] </w:t>
                    </w:r>
                  </w:p>
                </w:tc>
                <w:tc>
                  <w:tcPr>
                    <w:tcW w:w="4699" w:type="pct"/>
                    <w:hideMark/>
                  </w:tcPr>
                  <w:p w14:paraId="109559D1" w14:textId="02C31195" w:rsidR="007A5DC6" w:rsidRDefault="007A5DC6">
                    <w:pPr>
                      <w:pStyle w:val="Bibliografa"/>
                      <w:rPr>
                        <w:noProof/>
                      </w:rPr>
                    </w:pPr>
                    <w:r>
                      <w:rPr>
                        <w:noProof/>
                      </w:rPr>
                      <w:t xml:space="preserve">Wikipedia, «Lara croft GO,» [En línea]. Available: https://en.wikipedia.org/wiki/Lara_Croft_Go. : </w:t>
                    </w:r>
                    <w:r w:rsidRPr="007A5DC6">
                      <w:rPr>
                        <w:b/>
                        <w:noProof/>
                      </w:rPr>
                      <w:t>Otra version del Hitman GO con la tematica de lara croft.</w:t>
                    </w:r>
                  </w:p>
                </w:tc>
              </w:tr>
              <w:tr w:rsidR="007A5DC6" w14:paraId="6D1F0974" w14:textId="77777777" w:rsidTr="007A5DC6">
                <w:trPr>
                  <w:divId w:val="705955995"/>
                  <w:tblCellSpacing w:w="15" w:type="dxa"/>
                </w:trPr>
                <w:tc>
                  <w:tcPr>
                    <w:tcW w:w="248" w:type="pct"/>
                    <w:hideMark/>
                  </w:tcPr>
                  <w:p w14:paraId="32CCE7B6" w14:textId="77777777" w:rsidR="007A5DC6" w:rsidRDefault="007A5DC6">
                    <w:pPr>
                      <w:pStyle w:val="Bibliografa"/>
                      <w:rPr>
                        <w:noProof/>
                      </w:rPr>
                    </w:pPr>
                    <w:r>
                      <w:rPr>
                        <w:noProof/>
                      </w:rPr>
                      <w:t xml:space="preserve">[6] </w:t>
                    </w:r>
                  </w:p>
                </w:tc>
                <w:tc>
                  <w:tcPr>
                    <w:tcW w:w="4699" w:type="pct"/>
                    <w:hideMark/>
                  </w:tcPr>
                  <w:p w14:paraId="79E1F91F" w14:textId="710D1848" w:rsidR="007A5DC6" w:rsidRDefault="007A5DC6">
                    <w:pPr>
                      <w:pStyle w:val="Bibliografa"/>
                      <w:rPr>
                        <w:noProof/>
                      </w:rPr>
                    </w:pPr>
                    <w:r>
                      <w:rPr>
                        <w:noProof/>
                      </w:rPr>
                      <w:t xml:space="preserve">Wikipedia, «Deus Ex GO,» [En línea]. Available: https://en.wikipedia.org/wiki/Deus_Ex_Go. : </w:t>
                    </w:r>
                    <w:r w:rsidRPr="007A5DC6">
                      <w:rPr>
                        <w:b/>
                        <w:noProof/>
                      </w:rPr>
                      <w:t>Juego más reciente de tématica GO</w:t>
                    </w:r>
                  </w:p>
                </w:tc>
              </w:tr>
              <w:tr w:rsidR="007A5DC6" w14:paraId="172A07CF" w14:textId="77777777" w:rsidTr="007A5DC6">
                <w:trPr>
                  <w:divId w:val="705955995"/>
                  <w:tblCellSpacing w:w="15" w:type="dxa"/>
                </w:trPr>
                <w:tc>
                  <w:tcPr>
                    <w:tcW w:w="248" w:type="pct"/>
                    <w:hideMark/>
                  </w:tcPr>
                  <w:p w14:paraId="52E5F9A0" w14:textId="53D28BC1" w:rsidR="007A5DC6" w:rsidRDefault="007A5DC6">
                    <w:pPr>
                      <w:pStyle w:val="Bibliografa"/>
                      <w:rPr>
                        <w:noProof/>
                      </w:rPr>
                    </w:pPr>
                    <w:r>
                      <w:rPr>
                        <w:noProof/>
                      </w:rPr>
                      <w:t xml:space="preserve">[7] </w:t>
                    </w:r>
                  </w:p>
                </w:tc>
                <w:tc>
                  <w:tcPr>
                    <w:tcW w:w="4699" w:type="pct"/>
                    <w:hideMark/>
                  </w:tcPr>
                  <w:p w14:paraId="5BA6557A" w14:textId="5081DD75" w:rsidR="007A5DC6" w:rsidRDefault="007A5DC6">
                    <w:pPr>
                      <w:pStyle w:val="Bibliografa"/>
                      <w:rPr>
                        <w:noProof/>
                      </w:rPr>
                    </w:pPr>
                    <w:r>
                      <w:rPr>
                        <w:noProof/>
                      </w:rPr>
                      <w:t xml:space="preserve">Blender, «Blender Website,» [En línea]. Available: https://www.blender.org/. : </w:t>
                    </w:r>
                    <w:r w:rsidRPr="007A5DC6">
                      <w:rPr>
                        <w:b/>
                        <w:noProof/>
                      </w:rPr>
                      <w:t>Información relacionada con el software para modelar.</w:t>
                    </w:r>
                  </w:p>
                </w:tc>
              </w:tr>
              <w:tr w:rsidR="007A5DC6" w14:paraId="6FBDBFF8" w14:textId="77777777" w:rsidTr="007A5DC6">
                <w:trPr>
                  <w:divId w:val="705955995"/>
                  <w:tblCellSpacing w:w="15" w:type="dxa"/>
                </w:trPr>
                <w:tc>
                  <w:tcPr>
                    <w:tcW w:w="248" w:type="pct"/>
                    <w:hideMark/>
                  </w:tcPr>
                  <w:p w14:paraId="427A458C" w14:textId="5B861DB3" w:rsidR="007A5DC6" w:rsidRDefault="007A5DC6">
                    <w:pPr>
                      <w:pStyle w:val="Bibliografa"/>
                      <w:rPr>
                        <w:noProof/>
                      </w:rPr>
                    </w:pPr>
                    <w:r>
                      <w:rPr>
                        <w:noProof/>
                      </w:rPr>
                      <w:t xml:space="preserve">[8] </w:t>
                    </w:r>
                  </w:p>
                </w:tc>
                <w:tc>
                  <w:tcPr>
                    <w:tcW w:w="4699" w:type="pct"/>
                    <w:hideMark/>
                  </w:tcPr>
                  <w:p w14:paraId="67CAF249" w14:textId="3773A81B" w:rsidR="007A5DC6" w:rsidRDefault="007A5DC6">
                    <w:pPr>
                      <w:pStyle w:val="Bibliografa"/>
                      <w:rPr>
                        <w:noProof/>
                      </w:rPr>
                    </w:pPr>
                    <w:r>
                      <w:rPr>
                        <w:noProof/>
                      </w:rPr>
                      <w:t xml:space="preserve">Wikipedia, «Digrama de Gantt,» [En línea]. Available: https://es.wikipedia.org/wiki/Diagrama_de_Gantt. [Último acceso: 04 04 2018]. : </w:t>
                    </w:r>
                    <w:r w:rsidRPr="007A5DC6">
                      <w:rPr>
                        <w:b/>
                        <w:noProof/>
                      </w:rPr>
                      <w:t>Qué es un diagrama y como realizarlo</w:t>
                    </w:r>
                    <w:r>
                      <w:rPr>
                        <w:noProof/>
                      </w:rPr>
                      <w:t>.</w:t>
                    </w:r>
                  </w:p>
                </w:tc>
              </w:tr>
            </w:tbl>
            <w:p w14:paraId="02511A15" w14:textId="77777777" w:rsidR="007A5DC6" w:rsidRDefault="007A5DC6">
              <w:pPr>
                <w:divId w:val="705955995"/>
                <w:rPr>
                  <w:rFonts w:eastAsia="Times New Roman"/>
                  <w:noProof/>
                </w:rPr>
              </w:pPr>
            </w:p>
            <w:p w14:paraId="78C30C32" w14:textId="2B123A1D" w:rsidR="00B243EB" w:rsidRDefault="00B243EB">
              <w:pPr>
                <w:rPr>
                  <w:ins w:id="2552" w:author="naseem begum" w:date="2018-05-26T21:53:00Z"/>
                </w:rPr>
              </w:pPr>
              <w:ins w:id="2553" w:author="naseem begum" w:date="2018-05-26T21:53:00Z">
                <w:r>
                  <w:rPr>
                    <w:b/>
                    <w:bCs/>
                  </w:rPr>
                  <w:fldChar w:fldCharType="end"/>
                </w:r>
              </w:ins>
            </w:p>
            <w:customXmlInsRangeStart w:id="2554" w:author="naseem begum" w:date="2018-05-26T21:53:00Z"/>
          </w:sdtContent>
        </w:sdt>
        <w:customXmlInsRangeEnd w:id="2554"/>
        <w:customXmlInsRangeStart w:id="2555" w:author="naseem begum" w:date="2018-05-26T21:53:00Z"/>
      </w:sdtContent>
    </w:sdt>
    <w:customXmlInsRangeEnd w:id="2555"/>
    <w:p w14:paraId="12B3006D" w14:textId="686D151B" w:rsidR="00AE5DC7" w:rsidDel="00CF7A7F" w:rsidRDefault="00420885">
      <w:pPr>
        <w:pStyle w:val="Descripcin"/>
        <w:spacing w:after="160"/>
        <w:jc w:val="center"/>
        <w:rPr>
          <w:del w:id="2556" w:author="naseem begum" w:date="2018-05-18T09:24:00Z"/>
          <w:rFonts w:asciiTheme="majorHAnsi" w:eastAsiaTheme="majorEastAsia" w:hAnsiTheme="majorHAnsi" w:cstheme="majorBidi"/>
          <w:color w:val="2E74B5" w:themeColor="accent1" w:themeShade="BF"/>
          <w:sz w:val="26"/>
          <w:szCs w:val="26"/>
        </w:rPr>
        <w:pPrChange w:id="2557" w:author="naseem begum" w:date="2018-05-25T15:47:00Z">
          <w:pPr>
            <w:pStyle w:val="Descripcin"/>
            <w:jc w:val="center"/>
          </w:pPr>
        </w:pPrChange>
      </w:pPr>
      <w:del w:id="2558" w:author="naseem begum" w:date="2018-05-18T09:24:00Z">
        <w:r w:rsidDel="00CF7A7F">
          <w:delText xml:space="preserve">Tabla </w:delText>
        </w:r>
        <w:r w:rsidR="00CF7A7F" w:rsidDel="00CF7A7F">
          <w:fldChar w:fldCharType="begin"/>
        </w:r>
        <w:r w:rsidR="00CF7A7F" w:rsidDel="00CF7A7F">
          <w:delInstrText xml:space="preserve"> SEQ Tabla \* ARABIC </w:delInstrText>
        </w:r>
        <w:r w:rsidR="00CF7A7F" w:rsidDel="00CF7A7F">
          <w:fldChar w:fldCharType="separate"/>
        </w:r>
        <w:r w:rsidR="000A0B83" w:rsidDel="00CF7A7F">
          <w:rPr>
            <w:noProof/>
          </w:rPr>
          <w:delText>11</w:delText>
        </w:r>
        <w:r w:rsidR="00CF7A7F" w:rsidDel="00CF7A7F">
          <w:rPr>
            <w:noProof/>
          </w:rPr>
          <w:fldChar w:fldCharType="end"/>
        </w:r>
        <w:r w:rsidDel="00CF7A7F">
          <w:delText>:Presupuesto final</w:delText>
        </w:r>
      </w:del>
    </w:p>
    <w:p w14:paraId="306E33A5" w14:textId="17C7505F" w:rsidR="00664849" w:rsidDel="00CF7A7F" w:rsidRDefault="00664849" w:rsidP="003300C6">
      <w:pPr>
        <w:pStyle w:val="Ttulo2"/>
        <w:numPr>
          <w:ilvl w:val="1"/>
          <w:numId w:val="2"/>
        </w:numPr>
        <w:jc w:val="both"/>
        <w:rPr>
          <w:del w:id="2559" w:author="naseem begum" w:date="2018-05-18T09:24:00Z"/>
        </w:rPr>
      </w:pPr>
      <w:del w:id="2560" w:author="naseem begum" w:date="2018-05-18T09:24:00Z">
        <w:r w:rsidDel="00CF7A7F">
          <w:delText>Control de Gestión</w:delText>
        </w:r>
      </w:del>
    </w:p>
    <w:p w14:paraId="52B188BB" w14:textId="36A0B25F" w:rsidR="00AE5DC7" w:rsidDel="00CF7A7F" w:rsidRDefault="00AE5DC7" w:rsidP="00A43DE9">
      <w:pPr>
        <w:jc w:val="both"/>
        <w:rPr>
          <w:del w:id="2561" w:author="naseem begum" w:date="2018-05-18T09:24:00Z"/>
        </w:rPr>
      </w:pPr>
      <w:del w:id="2562" w:author="naseem begum" w:date="2018-05-18T09:24:00Z">
        <w:r w:rsidDel="00CF7A7F">
          <w:delText xml:space="preserve">Con el fin de controlar el presupuesto, al final de cada tarea se actualizará el presupuesto con la cantidad </w:delText>
        </w:r>
        <w:r w:rsidR="0060545B" w:rsidDel="00CF7A7F">
          <w:delText>efectiva</w:delText>
        </w:r>
        <w:r w:rsidDel="00CF7A7F">
          <w:delText xml:space="preserve"> de horas consumidas, el coste de los recursos utilizados y los gastos de los eventos inesperados que pueden haber ocurrido. Se compararán estos números con los estimados previamente para obtener indicadores que muestr</w:delText>
        </w:r>
        <w:r w:rsidR="0060545B" w:rsidDel="00CF7A7F">
          <w:delText>en el desvió entre lo planificado y consumido.</w:delText>
        </w:r>
      </w:del>
    </w:p>
    <w:p w14:paraId="498EF757" w14:textId="4F384974" w:rsidR="0060545B" w:rsidDel="00CF7A7F" w:rsidRDefault="0060545B" w:rsidP="00A43DE9">
      <w:pPr>
        <w:jc w:val="both"/>
        <w:rPr>
          <w:del w:id="2563" w:author="naseem begum" w:date="2018-05-18T09:24:00Z"/>
        </w:rPr>
      </w:pPr>
      <w:del w:id="2564" w:author="naseem begum" w:date="2018-05-18T09:24:00Z">
        <w:r w:rsidDel="00CF7A7F">
          <w:delText>Los indicadores son:</w:delText>
        </w:r>
      </w:del>
    </w:p>
    <w:p w14:paraId="0A98339A" w14:textId="1D0C8633" w:rsidR="0060545B" w:rsidDel="00CF7A7F" w:rsidRDefault="0060545B" w:rsidP="00A43DE9">
      <w:pPr>
        <w:pStyle w:val="Prrafodelista"/>
        <w:numPr>
          <w:ilvl w:val="0"/>
          <w:numId w:val="33"/>
        </w:numPr>
        <w:jc w:val="both"/>
        <w:rPr>
          <w:del w:id="2565" w:author="naseem begum" w:date="2018-05-18T09:24:00Z"/>
        </w:rPr>
      </w:pPr>
      <w:del w:id="2566" w:author="naseem begum" w:date="2018-05-18T09:24:00Z">
        <w:r w:rsidRPr="0060545B" w:rsidDel="00CF7A7F">
          <w:rPr>
            <w:b/>
          </w:rPr>
          <w:delText>Desvió de recursos humanos en precio</w:delText>
        </w:r>
        <w:r w:rsidDel="00CF7A7F">
          <w:delText>: (Coste estimado – Coste real) * Horas reales</w:delText>
        </w:r>
      </w:del>
    </w:p>
    <w:p w14:paraId="26263E22" w14:textId="7DA265DD" w:rsidR="0060545B" w:rsidDel="00CF7A7F" w:rsidRDefault="0060545B" w:rsidP="00A43DE9">
      <w:pPr>
        <w:pStyle w:val="Prrafodelista"/>
        <w:numPr>
          <w:ilvl w:val="0"/>
          <w:numId w:val="33"/>
        </w:numPr>
        <w:jc w:val="both"/>
        <w:rPr>
          <w:del w:id="2567" w:author="naseem begum" w:date="2018-05-18T09:24:00Z"/>
        </w:rPr>
      </w:pPr>
      <w:del w:id="2568" w:author="naseem begum" w:date="2018-05-18T09:24:00Z">
        <w:r w:rsidRPr="0060545B" w:rsidDel="00CF7A7F">
          <w:rPr>
            <w:b/>
          </w:rPr>
          <w:delText>Desvió de horas consumidas</w:delText>
        </w:r>
        <w:r w:rsidDel="00CF7A7F">
          <w:delText>: (Horas estimadas – Horas reales) * coste estimado</w:delText>
        </w:r>
      </w:del>
    </w:p>
    <w:p w14:paraId="253EEE82" w14:textId="05E587A4" w:rsidR="0060545B" w:rsidDel="00CF7A7F" w:rsidRDefault="0060545B" w:rsidP="00A43DE9">
      <w:pPr>
        <w:pStyle w:val="Prrafodelista"/>
        <w:numPr>
          <w:ilvl w:val="0"/>
          <w:numId w:val="33"/>
        </w:numPr>
        <w:jc w:val="both"/>
        <w:rPr>
          <w:del w:id="2569" w:author="naseem begum" w:date="2018-05-18T09:24:00Z"/>
        </w:rPr>
      </w:pPr>
      <w:del w:id="2570" w:author="naseem begum" w:date="2018-05-18T09:24:00Z">
        <w:r w:rsidRPr="0060545B" w:rsidDel="00CF7A7F">
          <w:rPr>
            <w:b/>
          </w:rPr>
          <w:delText>Desvió total de horas en precio</w:delText>
        </w:r>
        <w:r w:rsidDel="00CF7A7F">
          <w:delText>: (Horas estimadas – Horas reales) * coste real</w:delText>
        </w:r>
      </w:del>
    </w:p>
    <w:p w14:paraId="098AB247" w14:textId="71FFC694" w:rsidR="0060545B" w:rsidDel="00CF7A7F" w:rsidRDefault="0060545B" w:rsidP="00A43DE9">
      <w:pPr>
        <w:pStyle w:val="Prrafodelista"/>
        <w:numPr>
          <w:ilvl w:val="0"/>
          <w:numId w:val="33"/>
        </w:numPr>
        <w:jc w:val="both"/>
        <w:rPr>
          <w:del w:id="2571" w:author="naseem begum" w:date="2018-05-18T09:24:00Z"/>
        </w:rPr>
      </w:pPr>
      <w:del w:id="2572" w:author="naseem begum" w:date="2018-05-18T09:24:00Z">
        <w:r w:rsidRPr="0060545B" w:rsidDel="00CF7A7F">
          <w:rPr>
            <w:b/>
          </w:rPr>
          <w:delText>Desvió total en recursos humanos</w:delText>
        </w:r>
        <w:r w:rsidDel="00CF7A7F">
          <w:delText>: total coste estimado de recursos humanos – coste real de recursos humanos</w:delText>
        </w:r>
      </w:del>
    </w:p>
    <w:p w14:paraId="3A29ADC0" w14:textId="3D939021" w:rsidR="0060545B" w:rsidDel="00CF7A7F" w:rsidRDefault="0060545B" w:rsidP="00A43DE9">
      <w:pPr>
        <w:pStyle w:val="Prrafodelista"/>
        <w:numPr>
          <w:ilvl w:val="0"/>
          <w:numId w:val="33"/>
        </w:numPr>
        <w:jc w:val="both"/>
        <w:rPr>
          <w:del w:id="2573" w:author="naseem begum" w:date="2018-05-18T09:24:00Z"/>
        </w:rPr>
      </w:pPr>
      <w:del w:id="2574" w:author="naseem begum" w:date="2018-05-18T09:24:00Z">
        <w:r w:rsidRPr="0060545B" w:rsidDel="00CF7A7F">
          <w:rPr>
            <w:b/>
          </w:rPr>
          <w:delText>Desvió total en Hardware</w:delText>
        </w:r>
        <w:r w:rsidDel="00CF7A7F">
          <w:delText>: total coste estimado en hardware – total coste real hardware</w:delText>
        </w:r>
      </w:del>
    </w:p>
    <w:p w14:paraId="13154DC9" w14:textId="572ECC1A" w:rsidR="0060545B" w:rsidDel="00CF7A7F" w:rsidRDefault="0060545B" w:rsidP="00A43DE9">
      <w:pPr>
        <w:pStyle w:val="Prrafodelista"/>
        <w:numPr>
          <w:ilvl w:val="0"/>
          <w:numId w:val="33"/>
        </w:numPr>
        <w:jc w:val="both"/>
        <w:rPr>
          <w:del w:id="2575" w:author="naseem begum" w:date="2018-05-18T09:24:00Z"/>
        </w:rPr>
      </w:pPr>
      <w:del w:id="2576" w:author="naseem begum" w:date="2018-05-18T09:24:00Z">
        <w:r w:rsidRPr="0060545B" w:rsidDel="00CF7A7F">
          <w:rPr>
            <w:b/>
          </w:rPr>
          <w:delText>Desvió total en Software</w:delText>
        </w:r>
        <w:r w:rsidDel="00CF7A7F">
          <w:delText>: total coste estimado en software – total coste real software</w:delText>
        </w:r>
      </w:del>
    </w:p>
    <w:p w14:paraId="62103A46" w14:textId="1DA46C7D" w:rsidR="0060545B" w:rsidDel="00CF7A7F" w:rsidRDefault="0060545B" w:rsidP="00A43DE9">
      <w:pPr>
        <w:pStyle w:val="Prrafodelista"/>
        <w:numPr>
          <w:ilvl w:val="0"/>
          <w:numId w:val="33"/>
        </w:numPr>
        <w:jc w:val="both"/>
        <w:rPr>
          <w:del w:id="2577" w:author="naseem begum" w:date="2018-05-18T09:24:00Z"/>
        </w:rPr>
      </w:pPr>
      <w:del w:id="2578" w:author="naseem begum" w:date="2018-05-18T09:24:00Z">
        <w:r w:rsidRPr="0060545B" w:rsidDel="00CF7A7F">
          <w:rPr>
            <w:b/>
          </w:rPr>
          <w:delText>Desvió total en Costes directos</w:delText>
        </w:r>
        <w:r w:rsidDel="00CF7A7F">
          <w:delText>: total coste estimado en costes directos – total coste en coste directos</w:delText>
        </w:r>
      </w:del>
    </w:p>
    <w:p w14:paraId="1350FCCC" w14:textId="673E912E" w:rsidR="0060545B" w:rsidDel="00CF7A7F" w:rsidRDefault="0060545B" w:rsidP="00A43DE9">
      <w:pPr>
        <w:pStyle w:val="Prrafodelista"/>
        <w:numPr>
          <w:ilvl w:val="0"/>
          <w:numId w:val="33"/>
        </w:numPr>
        <w:jc w:val="both"/>
        <w:rPr>
          <w:del w:id="2579" w:author="naseem begum" w:date="2018-05-18T09:24:00Z"/>
        </w:rPr>
      </w:pPr>
      <w:del w:id="2580" w:author="naseem begum" w:date="2018-05-18T09:24:00Z">
        <w:r w:rsidRPr="0060545B" w:rsidDel="00CF7A7F">
          <w:rPr>
            <w:b/>
          </w:rPr>
          <w:delText>Desvió total en Costes indirectos</w:delText>
        </w:r>
        <w:r w:rsidDel="00CF7A7F">
          <w:delText>: total coste estimado en costes indirectos – total coste en costes indirectos</w:delText>
        </w:r>
      </w:del>
    </w:p>
    <w:p w14:paraId="3E7107C4" w14:textId="5731E7D9" w:rsidR="0060545B" w:rsidDel="00CF7A7F" w:rsidRDefault="0060545B" w:rsidP="00A43DE9">
      <w:pPr>
        <w:pStyle w:val="Prrafodelista"/>
        <w:numPr>
          <w:ilvl w:val="0"/>
          <w:numId w:val="33"/>
        </w:numPr>
        <w:jc w:val="both"/>
        <w:rPr>
          <w:del w:id="2581" w:author="naseem begum" w:date="2018-05-18T09:24:00Z"/>
        </w:rPr>
      </w:pPr>
      <w:del w:id="2582" w:author="naseem begum" w:date="2018-05-18T09:24:00Z">
        <w:r w:rsidRPr="0060545B" w:rsidDel="00CF7A7F">
          <w:rPr>
            <w:b/>
          </w:rPr>
          <w:delText>Desvió total en Contingencias</w:delText>
        </w:r>
        <w:r w:rsidDel="00CF7A7F">
          <w:delText>: total coste estimado en contingencias – total coste en contingencias</w:delText>
        </w:r>
      </w:del>
    </w:p>
    <w:p w14:paraId="0B9A4151" w14:textId="47EBE6C3" w:rsidR="0060545B" w:rsidDel="00CF7A7F" w:rsidRDefault="0060545B" w:rsidP="00A43DE9">
      <w:pPr>
        <w:pStyle w:val="Prrafodelista"/>
        <w:numPr>
          <w:ilvl w:val="0"/>
          <w:numId w:val="33"/>
        </w:numPr>
        <w:jc w:val="both"/>
        <w:rPr>
          <w:del w:id="2583" w:author="naseem begum" w:date="2018-05-18T09:24:00Z"/>
        </w:rPr>
      </w:pPr>
      <w:del w:id="2584" w:author="naseem begum" w:date="2018-05-18T09:24:00Z">
        <w:r w:rsidRPr="0060545B" w:rsidDel="00CF7A7F">
          <w:rPr>
            <w:b/>
          </w:rPr>
          <w:delText>Desvió total en Imprevistos</w:delText>
        </w:r>
        <w:r w:rsidDel="00CF7A7F">
          <w:delText>: total coste estimado en imprevistos – total coste en imprevistos</w:delText>
        </w:r>
      </w:del>
    </w:p>
    <w:p w14:paraId="59A27275" w14:textId="7332441B" w:rsidR="009E5CEE" w:rsidDel="00CF7A7F" w:rsidRDefault="0060545B" w:rsidP="00A43DE9">
      <w:pPr>
        <w:jc w:val="both"/>
        <w:rPr>
          <w:del w:id="2585" w:author="naseem begum" w:date="2018-05-18T09:24:00Z"/>
        </w:rPr>
      </w:pPr>
      <w:del w:id="2586" w:author="naseem begum" w:date="2018-05-18T09:24:00Z">
        <w:r w:rsidDel="00CF7A7F">
          <w:delText>Además, se permite un cierto margen de desviación, ya que el coste de imprevistos se ha tenido en cuenta y un porcentaje de contingencia se ha aplicado a la estimación del presupuesto.</w:delText>
        </w:r>
      </w:del>
    </w:p>
    <w:p w14:paraId="681A0CE1" w14:textId="3EEC304A" w:rsidR="009E5CEE" w:rsidDel="00CF7A7F" w:rsidRDefault="009E5CEE">
      <w:pPr>
        <w:spacing w:after="160"/>
        <w:rPr>
          <w:del w:id="2587" w:author="naseem begum" w:date="2018-05-18T09:24:00Z"/>
        </w:rPr>
      </w:pPr>
      <w:del w:id="2588" w:author="naseem begum" w:date="2018-05-18T09:24:00Z">
        <w:r w:rsidDel="00CF7A7F">
          <w:br w:type="page"/>
        </w:r>
      </w:del>
    </w:p>
    <w:p w14:paraId="53AE8539" w14:textId="5BA5E298" w:rsidR="00664849" w:rsidDel="00CF7A7F" w:rsidRDefault="00CB72AA">
      <w:pPr>
        <w:pStyle w:val="Ttulo1"/>
        <w:numPr>
          <w:ilvl w:val="0"/>
          <w:numId w:val="2"/>
        </w:numPr>
        <w:rPr>
          <w:del w:id="2589" w:author="naseem begum" w:date="2018-05-18T09:24:00Z"/>
        </w:rPr>
        <w:pPrChange w:id="2590" w:author="naseem begum" w:date="2018-04-08T17:51:00Z">
          <w:pPr>
            <w:pStyle w:val="Ttulo1"/>
            <w:numPr>
              <w:numId w:val="35"/>
            </w:numPr>
          </w:pPr>
        </w:pPrChange>
      </w:pPr>
      <w:del w:id="2591" w:author="naseem begum" w:date="2018-05-18T09:24:00Z">
        <w:r w:rsidDel="00CF7A7F">
          <w:delText>Sostenibilidad y compromiso social</w:delText>
        </w:r>
      </w:del>
    </w:p>
    <w:p w14:paraId="2D9A3924" w14:textId="032FB5E4" w:rsidR="00CB72AA" w:rsidDel="00CF7A7F" w:rsidRDefault="00476B68" w:rsidP="00863913">
      <w:pPr>
        <w:jc w:val="both"/>
        <w:rPr>
          <w:del w:id="2592" w:author="naseem begum" w:date="2018-05-18T09:24:00Z"/>
        </w:rPr>
      </w:pPr>
      <w:commentRangeStart w:id="2593"/>
      <w:del w:id="2594" w:author="naseem begum" w:date="2018-05-18T09:24:00Z">
        <w:r w:rsidDel="00CF7A7F">
          <w:delText xml:space="preserve">En este capítulo se describen los aspectos relacionados con la sostenibilidad y el compromiso social que se deben tener en cuenta relacionados con el TFG. Se considera la sostenibilidad y compromiso social desde las tres dimensiones siguientes: Económica, social y ambiental. Pero primero se realiza una autoevaluación del dominio actual </w:delText>
        </w:r>
        <w:r w:rsidR="000E0F1D" w:rsidDel="00CF7A7F">
          <w:delText xml:space="preserve">del autor del TFG sobre </w:delText>
        </w:r>
        <w:r w:rsidDel="00CF7A7F">
          <w:delText xml:space="preserve">la competencia de sostenibilidad. </w:delText>
        </w:r>
        <w:commentRangeEnd w:id="2593"/>
        <w:r w:rsidR="00007695" w:rsidDel="00CF7A7F">
          <w:rPr>
            <w:rStyle w:val="Refdecomentario"/>
          </w:rPr>
          <w:commentReference w:id="2593"/>
        </w:r>
      </w:del>
    </w:p>
    <w:p w14:paraId="36814EB2" w14:textId="32351B84" w:rsidR="00664849" w:rsidDel="00CF7A7F" w:rsidRDefault="00664849">
      <w:pPr>
        <w:pStyle w:val="Ttulo2"/>
        <w:numPr>
          <w:ilvl w:val="1"/>
          <w:numId w:val="2"/>
        </w:numPr>
        <w:jc w:val="both"/>
        <w:rPr>
          <w:del w:id="2595" w:author="naseem begum" w:date="2018-05-18T09:24:00Z"/>
        </w:rPr>
        <w:pPrChange w:id="2596" w:author="naseem begum" w:date="2018-04-08T17:51:00Z">
          <w:pPr>
            <w:pStyle w:val="Ttulo2"/>
            <w:numPr>
              <w:ilvl w:val="1"/>
              <w:numId w:val="31"/>
            </w:numPr>
          </w:pPr>
        </w:pPrChange>
      </w:pPr>
      <w:bookmarkStart w:id="2597" w:name="_Toc508975585"/>
      <w:bookmarkEnd w:id="2597"/>
      <w:del w:id="2598" w:author="naseem begum" w:date="2018-05-18T09:24:00Z">
        <w:r w:rsidDel="00CF7A7F">
          <w:delText>Autoevaluación</w:delText>
        </w:r>
      </w:del>
    </w:p>
    <w:p w14:paraId="5362DC2B" w14:textId="2529B8A1" w:rsidR="00DC68B4" w:rsidDel="00CF7A7F" w:rsidRDefault="008320CA" w:rsidP="00A43DE9">
      <w:pPr>
        <w:jc w:val="both"/>
        <w:rPr>
          <w:del w:id="2599" w:author="naseem begum" w:date="2018-05-18T09:24:00Z"/>
        </w:rPr>
      </w:pPr>
      <w:del w:id="2600" w:author="naseem begum" w:date="2018-05-18T09:24:00Z">
        <w:r w:rsidDel="00CF7A7F">
          <w:delText xml:space="preserve">Después de </w:delText>
        </w:r>
        <w:r w:rsidR="00DC68B4" w:rsidDel="00CF7A7F">
          <w:delText xml:space="preserve">realizar la encuesta, me he dado cuenta sobre todos los </w:delText>
        </w:r>
        <w:r w:rsidDel="00CF7A7F">
          <w:delText xml:space="preserve">conocimientos sobre la temática de sostenibilidad y compromiso social he </w:delText>
        </w:r>
        <w:r w:rsidR="00DC68B4" w:rsidDel="00CF7A7F">
          <w:delText>reflexionado sobre todos</w:delText>
        </w:r>
        <w:r w:rsidDel="00CF7A7F">
          <w:delText xml:space="preserve"> los conocimientos que ha aprendido durante la realización de distintos cursos que </w:delText>
        </w:r>
        <w:r w:rsidR="00DC68B4" w:rsidDel="00CF7A7F">
          <w:delText>me ayudaran a encontrar soluciones para que mi proyecto sea sostenible y cumpla un papel en el desarrollo social.</w:delText>
        </w:r>
        <w:r w:rsidDel="00CF7A7F">
          <w:delText xml:space="preserve"> A </w:delText>
        </w:r>
        <w:r w:rsidR="00711387" w:rsidDel="00CF7A7F">
          <w:delText>continuación,</w:delText>
        </w:r>
        <w:r w:rsidDel="00CF7A7F">
          <w:delText xml:space="preserve"> se enumera los principales aprendizajes que</w:delText>
        </w:r>
        <w:r w:rsidR="00DC68B4" w:rsidDel="00CF7A7F">
          <w:delText xml:space="preserve"> me</w:delText>
        </w:r>
        <w:r w:rsidDel="00CF7A7F">
          <w:delText xml:space="preserve"> ayudaran.</w:delText>
        </w:r>
      </w:del>
    </w:p>
    <w:p w14:paraId="7FB86BF2" w14:textId="6E1209D6" w:rsidR="00476B68" w:rsidDel="00CF7A7F" w:rsidRDefault="001E2602" w:rsidP="00863913">
      <w:pPr>
        <w:jc w:val="both"/>
        <w:rPr>
          <w:del w:id="2601" w:author="naseem begum" w:date="2018-05-18T09:24:00Z"/>
        </w:rPr>
      </w:pPr>
      <w:del w:id="2602" w:author="naseem begum" w:date="2018-05-18T09:24:00Z">
        <w:r w:rsidDel="00CF7A7F">
          <w:delText xml:space="preserve">Hace 2 semestres que realice una asignatura optativa que se llama Software Lliure i </w:delText>
        </w:r>
        <w:r w:rsidR="00224C14" w:rsidDel="00CF7A7F">
          <w:delText>Desenvolupament Social (SLDS)</w:delText>
        </w:r>
      </w:del>
      <w:customXmlDelRangeStart w:id="2603" w:author="naseem begum" w:date="2018-05-18T09:24:00Z"/>
      <w:sdt>
        <w:sdtPr>
          <w:id w:val="180098904"/>
          <w:citation/>
        </w:sdtPr>
        <w:sdtContent>
          <w:customXmlDelRangeEnd w:id="2603"/>
          <w:del w:id="2604" w:author="naseem begum" w:date="2018-05-18T09:24:00Z">
            <w:r w:rsidR="00224C14" w:rsidDel="00CF7A7F">
              <w:fldChar w:fldCharType="begin"/>
            </w:r>
            <w:r w:rsidR="00224C14" w:rsidDel="00CF7A7F">
              <w:delInstrText xml:space="preserve"> CITATION FIB \l 3082 </w:delInstrText>
            </w:r>
            <w:r w:rsidR="00224C14" w:rsidDel="00CF7A7F">
              <w:fldChar w:fldCharType="separate"/>
            </w:r>
            <w:r w:rsidR="00AB691E" w:rsidDel="00CF7A7F">
              <w:rPr>
                <w:noProof/>
              </w:rPr>
              <w:delText xml:space="preserve"> </w:delText>
            </w:r>
            <w:r w:rsidR="00AB691E" w:rsidRPr="00AB691E" w:rsidDel="00CF7A7F">
              <w:rPr>
                <w:noProof/>
              </w:rPr>
              <w:delText>[29]</w:delText>
            </w:r>
            <w:r w:rsidR="00224C14" w:rsidDel="00CF7A7F">
              <w:fldChar w:fldCharType="end"/>
            </w:r>
          </w:del>
          <w:customXmlDelRangeStart w:id="2605" w:author="naseem begum" w:date="2018-05-18T09:24:00Z"/>
        </w:sdtContent>
      </w:sdt>
      <w:customXmlDelRangeEnd w:id="2605"/>
      <w:del w:id="2606" w:author="naseem begum" w:date="2018-05-18T09:24:00Z">
        <w:r w:rsidDel="00CF7A7F">
          <w:delText xml:space="preserve"> donde nos enseñaban todo lo relacionado con el compromiso social, enseñaron como nos afectan todas las acciones que tomamos al comprar electrodomésticos nuevos, que pasa si no se reciclan los componentes viejos y como afectan nuestras acciones al resto si no hacemos lo correcto. También se habló bastante por encima sin entrar mucho en detalle de como el desarrollo de un producto de TIC también afecta y no solamente el reciclaje.</w:delText>
        </w:r>
      </w:del>
    </w:p>
    <w:p w14:paraId="51A25721" w14:textId="394EE62E" w:rsidR="001E2602" w:rsidDel="00CF7A7F" w:rsidRDefault="001E2602" w:rsidP="00863913">
      <w:pPr>
        <w:jc w:val="both"/>
        <w:rPr>
          <w:del w:id="2607" w:author="naseem begum" w:date="2018-05-18T09:24:00Z"/>
        </w:rPr>
      </w:pPr>
      <w:del w:id="2608" w:author="naseem begum" w:date="2018-05-18T09:24:00Z">
        <w:r w:rsidDel="00CF7A7F">
          <w:delText>El semestre anterior realice otra asignatura llamada Sistemes operatius per a a</w:delText>
        </w:r>
        <w:r w:rsidR="00224C14" w:rsidDel="00CF7A7F">
          <w:delText xml:space="preserve">plicacions distribuides (SOAD) </w:delText>
        </w:r>
      </w:del>
      <w:customXmlDelRangeStart w:id="2609" w:author="naseem begum" w:date="2018-05-18T09:24:00Z"/>
      <w:sdt>
        <w:sdtPr>
          <w:id w:val="1354456323"/>
          <w:citation/>
        </w:sdtPr>
        <w:sdtContent>
          <w:customXmlDelRangeEnd w:id="2609"/>
          <w:del w:id="2610" w:author="naseem begum" w:date="2018-05-18T09:24:00Z">
            <w:r w:rsidR="00224C14" w:rsidDel="00CF7A7F">
              <w:fldChar w:fldCharType="begin"/>
            </w:r>
            <w:r w:rsidR="00224C14" w:rsidDel="00CF7A7F">
              <w:delInstrText xml:space="preserve">CITATION FIB1 \l 3082 </w:delInstrText>
            </w:r>
            <w:r w:rsidR="00224C14" w:rsidDel="00CF7A7F">
              <w:fldChar w:fldCharType="separate"/>
            </w:r>
            <w:r w:rsidR="00AB691E" w:rsidRPr="00AB691E" w:rsidDel="00CF7A7F">
              <w:rPr>
                <w:noProof/>
              </w:rPr>
              <w:delText>[30]</w:delText>
            </w:r>
            <w:r w:rsidR="00224C14" w:rsidDel="00CF7A7F">
              <w:fldChar w:fldCharType="end"/>
            </w:r>
          </w:del>
          <w:customXmlDelRangeStart w:id="2611" w:author="naseem begum" w:date="2018-05-18T09:24:00Z"/>
        </w:sdtContent>
      </w:sdt>
      <w:customXmlDelRangeEnd w:id="2611"/>
      <w:del w:id="2612" w:author="naseem begum" w:date="2018-05-18T09:24:00Z">
        <w:r w:rsidDel="00CF7A7F">
          <w:delText xml:space="preserve">, donde la competencia transversal era </w:delText>
        </w:r>
        <w:r w:rsidR="009E5CEE" w:rsidDel="00CF7A7F">
          <w:delText>sostenibilidad</w:delText>
        </w:r>
        <w:r w:rsidDel="00CF7A7F">
          <w:delText xml:space="preserve"> y compromiso social </w:delText>
        </w:r>
        <w:r w:rsidR="009E5CEE" w:rsidDel="00CF7A7F">
          <w:delText>donde</w:delText>
        </w:r>
        <w:r w:rsidDel="00CF7A7F">
          <w:delText xml:space="preserve"> nos </w:delText>
        </w:r>
        <w:r w:rsidR="009E5CEE" w:rsidDel="00CF7A7F">
          <w:delText>enseñaron como tener en cuenta la dimensión social, dimensión económica, dimensión ambiental y llevar a cabo proyecto coherente con el desarrollo humano y la sostenibilidad.</w:delText>
        </w:r>
      </w:del>
    </w:p>
    <w:p w14:paraId="51B5C643" w14:textId="2DE3BB0D" w:rsidR="009E5CEE" w:rsidDel="00CF7A7F" w:rsidRDefault="009E5CEE" w:rsidP="00A43DE9">
      <w:pPr>
        <w:jc w:val="both"/>
        <w:rPr>
          <w:del w:id="2613" w:author="naseem begum" w:date="2018-05-18T09:24:00Z"/>
        </w:rPr>
      </w:pPr>
      <w:del w:id="2614" w:author="naseem begum" w:date="2018-05-18T09:24:00Z">
        <w:r w:rsidDel="00CF7A7F">
          <w:delText xml:space="preserve">Considero que </w:delText>
        </w:r>
        <w:r w:rsidR="008320CA" w:rsidDel="00CF7A7F">
          <w:delText xml:space="preserve">durante mis estudios he aprendido suficiente sobre sostenibilidad y compromiso social para tener </w:delText>
        </w:r>
        <w:r w:rsidR="00DC68B4" w:rsidDel="00CF7A7F">
          <w:delText xml:space="preserve">en cuenta todos los elementos que pueden afectarme durante la realización de este proyecto, en los </w:delText>
        </w:r>
        <w:r w:rsidR="00711387" w:rsidDel="00CF7A7F">
          <w:delText>siguientes apartados</w:delText>
        </w:r>
        <w:r w:rsidR="00DC68B4" w:rsidDel="00CF7A7F">
          <w:delText xml:space="preserve"> se explicar todos los puntos sobre sostenibilidad que se han tenido en cuenta. </w:delText>
        </w:r>
      </w:del>
    </w:p>
    <w:p w14:paraId="08D9E3DA" w14:textId="148BA490" w:rsidR="001E2602" w:rsidRPr="00476B68" w:rsidDel="00CF7A7F" w:rsidRDefault="001E2602" w:rsidP="00476B68">
      <w:pPr>
        <w:rPr>
          <w:del w:id="2615" w:author="naseem begum" w:date="2018-05-18T09:24:00Z"/>
        </w:rPr>
      </w:pPr>
    </w:p>
    <w:p w14:paraId="5C7DEBE9" w14:textId="23032481" w:rsidR="0091665E" w:rsidDel="00CF7A7F" w:rsidRDefault="0091665E">
      <w:pPr>
        <w:pStyle w:val="Ttulo2"/>
        <w:numPr>
          <w:ilvl w:val="1"/>
          <w:numId w:val="2"/>
        </w:numPr>
        <w:jc w:val="both"/>
        <w:rPr>
          <w:del w:id="2616" w:author="naseem begum" w:date="2018-05-18T09:24:00Z"/>
        </w:rPr>
        <w:pPrChange w:id="2617" w:author="naseem begum" w:date="2018-04-08T17:52:00Z">
          <w:pPr>
            <w:pStyle w:val="Ttulo2"/>
            <w:numPr>
              <w:ilvl w:val="1"/>
              <w:numId w:val="31"/>
            </w:numPr>
          </w:pPr>
        </w:pPrChange>
      </w:pPr>
      <w:del w:id="2618" w:author="naseem begum" w:date="2018-05-18T09:24:00Z">
        <w:r w:rsidDel="00CF7A7F">
          <w:delText>Económica</w:delText>
        </w:r>
      </w:del>
    </w:p>
    <w:p w14:paraId="3684E0C0" w14:textId="37E92C04" w:rsidR="009E5CEE" w:rsidDel="00CF7A7F" w:rsidRDefault="009E5CEE" w:rsidP="00863913">
      <w:pPr>
        <w:jc w:val="both"/>
        <w:rPr>
          <w:del w:id="2619" w:author="naseem begum" w:date="2018-05-18T09:24:00Z"/>
        </w:rPr>
      </w:pPr>
      <w:del w:id="2620" w:author="naseem begum" w:date="2018-05-18T09:24:00Z">
        <w:r w:rsidDel="00CF7A7F">
          <w:delText xml:space="preserve">El coste del proyecto viene dado por los recursos humanos, materiales, costes indirectos y otros costes descritos en los apartados anteriores. La mayor parte de los costes del proyecto provienen de los recursos humanos. El tiempo dedicado a cada tarea es el mínimo posible si se quiere tener el coste lo más bajo posible, ya que si se quisiera realizar el proyecto en menos tiempo entonces harían falta más recursos y materiales. </w:delText>
        </w:r>
      </w:del>
    </w:p>
    <w:p w14:paraId="54302E7B" w14:textId="5F4FC8E9" w:rsidR="009E5CEE" w:rsidDel="00CF7A7F" w:rsidRDefault="009E5CEE" w:rsidP="00863913">
      <w:pPr>
        <w:jc w:val="both"/>
        <w:rPr>
          <w:del w:id="2621" w:author="naseem begum" w:date="2018-05-18T09:24:00Z"/>
        </w:rPr>
      </w:pPr>
      <w:del w:id="2622" w:author="naseem begum" w:date="2018-05-18T09:24:00Z">
        <w:r w:rsidDel="00CF7A7F">
          <w:delText>Una vez implantado el proyecto, cuando las organizaciones utilicen el software, mejorará la eficiencia de los ingenieros de requisitos. Esto provoca una mejora en todas las etapas del desarrollo, evitando la utilización de los recursos en tareas que serían desaprovechados por tener una definición mal elaborada.</w:delText>
        </w:r>
        <w:r w:rsidR="00863913" w:rsidDel="00CF7A7F">
          <w:delText xml:space="preserve"> </w:delText>
        </w:r>
      </w:del>
    </w:p>
    <w:p w14:paraId="575C88EE" w14:textId="2C6FAC8F" w:rsidR="009E5CEE" w:rsidDel="00CF7A7F" w:rsidRDefault="009E5CEE" w:rsidP="00863913">
      <w:pPr>
        <w:jc w:val="both"/>
        <w:rPr>
          <w:del w:id="2623" w:author="naseem begum" w:date="2018-05-18T09:24:00Z"/>
        </w:rPr>
      </w:pPr>
      <w:del w:id="2624" w:author="naseem begum" w:date="2018-05-18T09:24:00Z">
        <w:r w:rsidDel="00CF7A7F">
          <w:delText xml:space="preserve">Entrando en los riegos, estos son muy pocos. El costo de aprendizaje y uso de la herramienta es bajo en relación al posible beneficio, aunque habrá un tiempo seguramente en que se desee probar la herramienta y no aplicarla, por lo tanto, allí no habrá beneficio. </w:delText>
        </w:r>
      </w:del>
    </w:p>
    <w:p w14:paraId="3DFFFE15" w14:textId="533BB879" w:rsidR="009E5CEE" w:rsidRPr="009E5CEE" w:rsidDel="00CF7A7F" w:rsidRDefault="009E5CEE" w:rsidP="009E5CEE">
      <w:pPr>
        <w:rPr>
          <w:del w:id="2625" w:author="naseem begum" w:date="2018-05-18T09:24:00Z"/>
        </w:rPr>
      </w:pPr>
    </w:p>
    <w:p w14:paraId="2116AA2A" w14:textId="497AF2FC" w:rsidR="0091665E" w:rsidDel="00CF7A7F" w:rsidRDefault="0091665E">
      <w:pPr>
        <w:pStyle w:val="Ttulo2"/>
        <w:numPr>
          <w:ilvl w:val="1"/>
          <w:numId w:val="2"/>
        </w:numPr>
        <w:jc w:val="both"/>
        <w:rPr>
          <w:del w:id="2626" w:author="naseem begum" w:date="2018-05-18T09:24:00Z"/>
        </w:rPr>
        <w:pPrChange w:id="2627" w:author="naseem begum" w:date="2018-04-08T17:52:00Z">
          <w:pPr>
            <w:pStyle w:val="Ttulo2"/>
            <w:numPr>
              <w:ilvl w:val="1"/>
              <w:numId w:val="31"/>
            </w:numPr>
          </w:pPr>
        </w:pPrChange>
      </w:pPr>
      <w:del w:id="2628" w:author="naseem begum" w:date="2018-05-18T09:24:00Z">
        <w:r w:rsidDel="00CF7A7F">
          <w:delText>Ambiental</w:delText>
        </w:r>
      </w:del>
    </w:p>
    <w:p w14:paraId="5544D845" w14:textId="22BAC595" w:rsidR="00585D1D" w:rsidDel="00CF7A7F" w:rsidRDefault="00585D1D" w:rsidP="00863913">
      <w:pPr>
        <w:jc w:val="both"/>
        <w:rPr>
          <w:del w:id="2629" w:author="naseem begum" w:date="2018-05-18T09:24:00Z"/>
        </w:rPr>
      </w:pPr>
      <w:del w:id="2630" w:author="naseem begum" w:date="2018-05-18T09:24:00Z">
        <w:r w:rsidDel="00CF7A7F">
          <w:delText>Se utilizaron los mínimos recursos posibles para este proyecto, principalmente el eléctrico, requerido para la utilización del portátil y la luz ambiental. El proyecto, al ser un producto software, no requiere de ningún coste de fabricación ni se generará ningún tipo de contaminación, exceptuando la contaminación producida en la fabricación del portátil a utilizar.</w:delText>
        </w:r>
      </w:del>
    </w:p>
    <w:p w14:paraId="1896A973" w14:textId="75773B28" w:rsidR="00585D1D" w:rsidDel="00CF7A7F" w:rsidRDefault="00585D1D" w:rsidP="00863913">
      <w:pPr>
        <w:jc w:val="both"/>
        <w:rPr>
          <w:del w:id="2631" w:author="naseem begum" w:date="2018-05-18T09:24:00Z"/>
        </w:rPr>
      </w:pPr>
      <w:del w:id="2632" w:author="naseem begum" w:date="2018-05-18T09:24:00Z">
        <w:r w:rsidDel="00CF7A7F">
          <w:delText>Además, la solución planteada reduce el flujo de trabajo innecesario causado por requisitos repetidos o incompatibles que no pueden llevarse a cabo, y por lo tanto se reducen los costes de todo tipo asociados al mismo. Dentro de estos costes están los edificios donde se invertiría el tiempo para desarrollar todos los patrones desde cero o la electricidad que vayan a usarse para generar plantearse todos los patrones desde cero.</w:delText>
        </w:r>
        <w:r w:rsidR="00863913" w:rsidDel="00CF7A7F">
          <w:delText xml:space="preserve"> También está el coste de mantener el servidor donde se alojará el WS y se ya dependerá de las empresas que tiempo y recursos van a dedicar a tener activo el servicio.</w:delText>
        </w:r>
      </w:del>
    </w:p>
    <w:p w14:paraId="291C5934" w14:textId="32F828F9" w:rsidR="00585D1D" w:rsidDel="00CF7A7F" w:rsidRDefault="00585D1D" w:rsidP="00863913">
      <w:pPr>
        <w:jc w:val="both"/>
        <w:rPr>
          <w:del w:id="2633" w:author="naseem begum" w:date="2018-05-18T09:24:00Z"/>
        </w:rPr>
      </w:pPr>
      <w:del w:id="2634" w:author="naseem begum" w:date="2018-05-18T09:24:00Z">
        <w:r w:rsidDel="00CF7A7F">
          <w:delText>En cuanto a los riegos ambientales, puede ocurrir que en algún contexto del uso del WS no exista ningún patrón que cumpla lo que se necesite el cliente. En ese caso como no hay ahorro de trabajo por evitarse un requisito duplicado, no se presenta ninguno de los beneficios ambientales descritos anteriormente. Es más, se añaden gastos energéticos extra por la utilización del WS sin encontrar resultado.</w:delText>
        </w:r>
      </w:del>
    </w:p>
    <w:p w14:paraId="03BF2A2B" w14:textId="7548A88D" w:rsidR="00585D1D" w:rsidDel="00CF7A7F" w:rsidRDefault="00585D1D" w:rsidP="00585D1D">
      <w:pPr>
        <w:rPr>
          <w:del w:id="2635" w:author="naseem begum" w:date="2018-05-18T09:24:00Z"/>
        </w:rPr>
      </w:pPr>
    </w:p>
    <w:p w14:paraId="48B739B0" w14:textId="1A7CE0C3" w:rsidR="00664849" w:rsidDel="00CF7A7F" w:rsidRDefault="00664849">
      <w:pPr>
        <w:pStyle w:val="Ttulo2"/>
        <w:numPr>
          <w:ilvl w:val="1"/>
          <w:numId w:val="2"/>
        </w:numPr>
        <w:jc w:val="both"/>
        <w:rPr>
          <w:del w:id="2636" w:author="naseem begum" w:date="2018-05-18T09:24:00Z"/>
        </w:rPr>
        <w:pPrChange w:id="2637" w:author="naseem begum" w:date="2018-04-08T17:52:00Z">
          <w:pPr>
            <w:pStyle w:val="Ttulo2"/>
            <w:numPr>
              <w:ilvl w:val="1"/>
              <w:numId w:val="31"/>
            </w:numPr>
          </w:pPr>
        </w:pPrChange>
      </w:pPr>
      <w:del w:id="2638" w:author="naseem begum" w:date="2018-05-18T09:24:00Z">
        <w:r w:rsidDel="00CF7A7F">
          <w:delText>Social</w:delText>
        </w:r>
      </w:del>
    </w:p>
    <w:p w14:paraId="72E70F08" w14:textId="0CCF0A23" w:rsidR="00664849" w:rsidDel="00CF7A7F" w:rsidRDefault="00863913" w:rsidP="00863913">
      <w:pPr>
        <w:jc w:val="both"/>
        <w:rPr>
          <w:del w:id="2639" w:author="naseem begum" w:date="2018-05-18T09:24:00Z"/>
        </w:rPr>
      </w:pPr>
      <w:del w:id="2640" w:author="naseem begum" w:date="2018-05-18T09:24:00Z">
        <w:r w:rsidDel="00CF7A7F">
          <w:delText>Desde el punto de vista social el proyecto es provechoso para todas las partes, en especial para el autor. He tenido la posibilidad de poner a práctica todos los conocimientos que he obtenido durante los 4 años de carrera que llevo estudiando. También es beneficioso para el grupo de investigación GESSI, dado que se evolucionará y mejorará una componente importante en el producto que tienen que realizar.</w:delText>
        </w:r>
      </w:del>
    </w:p>
    <w:p w14:paraId="67E685AA" w14:textId="45EE6FAC" w:rsidR="00863913" w:rsidDel="00CF7A7F" w:rsidRDefault="00863913" w:rsidP="00863913">
      <w:pPr>
        <w:jc w:val="both"/>
        <w:rPr>
          <w:del w:id="2641" w:author="naseem begum" w:date="2018-05-18T09:24:00Z"/>
        </w:rPr>
      </w:pPr>
      <w:del w:id="2642" w:author="naseem begum" w:date="2018-05-18T09:24:00Z">
        <w:r w:rsidDel="00CF7A7F">
          <w:delText>Este proyecto busca beneficiar al final del camino a las organizaciones, pero como llegar a ese punto implica un estudio y dedicación que van más allá del alcance de este proyecto, se un utiliza a un proyecto mayor como puente. Entonces, se buscará beneficiar a este otro proyecto, que cuenta con más recursos y experiencia en el área de investigación. Ellos podrán exprimir al máximo este trabajo y agregar valor que luego llegue al usuario final como debería.</w:delText>
        </w:r>
      </w:del>
    </w:p>
    <w:p w14:paraId="480041A1" w14:textId="155B5589" w:rsidR="00863913" w:rsidDel="00CF7A7F" w:rsidRDefault="00863913" w:rsidP="00863913">
      <w:pPr>
        <w:jc w:val="both"/>
        <w:rPr>
          <w:del w:id="2643" w:author="naseem begum" w:date="2018-05-18T09:24:00Z"/>
        </w:rPr>
      </w:pPr>
      <w:del w:id="2644" w:author="naseem begum" w:date="2018-05-18T09:24:00Z">
        <w:r w:rsidDel="00CF7A7F">
          <w:delText>Una vez aclarado esto, decir que cuando se presentan requisitos defectuosos en un proyecto, se producen malestares en los equipos de trabajo. Esto se debe en principio a los contratiempos que surgen de las redefiniciones y aún peor, errores que pueden producirse una vez implementado el requisito solicitado.</w:delText>
        </w:r>
      </w:del>
    </w:p>
    <w:p w14:paraId="356BD126" w14:textId="3F326F78" w:rsidR="00F55A9A" w:rsidRPr="00CB72AA" w:rsidDel="00A51CD4" w:rsidRDefault="00863913" w:rsidP="00CB72AA">
      <w:pPr>
        <w:spacing w:after="160"/>
        <w:rPr>
          <w:del w:id="2645" w:author="naseem begum" w:date="2018-05-25T14:08:00Z"/>
          <w:rFonts w:asciiTheme="majorHAnsi" w:eastAsiaTheme="majorEastAsia" w:hAnsiTheme="majorHAnsi" w:cstheme="majorBidi"/>
          <w:color w:val="1F4D78" w:themeColor="accent1" w:themeShade="7F"/>
          <w:sz w:val="24"/>
          <w:szCs w:val="24"/>
        </w:rPr>
      </w:pPr>
      <w:del w:id="2646" w:author="naseem begum" w:date="2018-05-18T09:24:00Z">
        <w:r w:rsidDel="00CF7A7F">
          <w:delText xml:space="preserve">Sobre los riegos, para las organizaciones que no cuentan con un </w:delText>
        </w:r>
        <w:r w:rsidR="006E097A" w:rsidDel="00CF7A7F">
          <w:delText>catálogo</w:delText>
        </w:r>
        <w:r w:rsidDel="00CF7A7F">
          <w:delText xml:space="preserve"> centralizado de requisitos y puedan realizar consultas</w:delText>
        </w:r>
        <w:r w:rsidR="006E097A" w:rsidDel="00CF7A7F">
          <w:delText xml:space="preserve"> sobre ello</w:delText>
        </w:r>
        <w:r w:rsidDel="00CF7A7F">
          <w:delText xml:space="preserve">. </w:delText>
        </w:r>
        <w:r w:rsidR="006E097A" w:rsidDel="00CF7A7F">
          <w:delText>E</w:delText>
        </w:r>
        <w:r w:rsidDel="00CF7A7F">
          <w:delText>s</w:delText>
        </w:r>
        <w:r w:rsidR="006E097A" w:rsidDel="00CF7A7F">
          <w:delText xml:space="preserve"> habitual que sus trabajadores para compartir la información tengan que hablar y mejorar la comunicación en el equipo. Pero la probabilidad de que empeore el ambiente de trabajo es </w:delText>
        </w:r>
        <w:r w:rsidR="00224C14" w:rsidDel="00CF7A7F">
          <w:delText>muy baja</w:delText>
        </w:r>
      </w:del>
      <w:del w:id="2647" w:author="naseem begum" w:date="2018-05-18T09:25:00Z">
        <w:r w:rsidR="006E097A" w:rsidDel="00934028">
          <w:delText>.</w:delText>
        </w:r>
      </w:del>
      <w:del w:id="2648" w:author="naseem begum" w:date="2018-05-18T09:24:00Z">
        <w:r w:rsidR="00F55A9A" w:rsidDel="00CF7A7F">
          <w:br w:type="page"/>
        </w:r>
      </w:del>
    </w:p>
    <w:customXmlDelRangeStart w:id="2649" w:author="naseem begum" w:date="2018-05-25T14:08:00Z"/>
    <w:bookmarkStart w:id="2650" w:name="_Toc508030566" w:displacedByCustomXml="next"/>
    <w:sdt>
      <w:sdtPr>
        <w:id w:val="-1020770082"/>
        <w:docPartObj>
          <w:docPartGallery w:val="Bibliographies"/>
          <w:docPartUnique/>
        </w:docPartObj>
      </w:sdtPr>
      <w:sdtEndPr>
        <w:rPr>
          <w:rFonts w:asciiTheme="minorHAnsi" w:eastAsiaTheme="minorHAnsi" w:hAnsiTheme="minorHAnsi" w:cstheme="minorBidi"/>
          <w:color w:val="auto"/>
          <w:sz w:val="22"/>
          <w:szCs w:val="22"/>
        </w:rPr>
      </w:sdtEndPr>
      <w:sdtContent>
        <w:customXmlDelRangeEnd w:id="2649"/>
        <w:p w14:paraId="66A91D53" w14:textId="07EBE22F" w:rsidR="00177883" w:rsidRPr="00177883" w:rsidDel="00A51CD4" w:rsidRDefault="00177883">
          <w:pPr>
            <w:pStyle w:val="Ttulo1"/>
            <w:rPr>
              <w:del w:id="2651" w:author="naseem begum" w:date="2018-05-25T14:08:00Z"/>
            </w:rPr>
          </w:pPr>
          <w:del w:id="2652" w:author="naseem begum" w:date="2018-05-25T14:08:00Z">
            <w:r w:rsidRPr="00177883" w:rsidDel="00A51CD4">
              <w:delText>Referencias</w:delText>
            </w:r>
            <w:bookmarkEnd w:id="2650"/>
          </w:del>
        </w:p>
        <w:customXmlDelRangeStart w:id="2653" w:author="naseem begum" w:date="2018-05-25T14:08:00Z"/>
        <w:sdt>
          <w:sdtPr>
            <w:id w:val="-573587230"/>
            <w:bibliography/>
          </w:sdtPr>
          <w:sdtContent>
            <w:customXmlDelRangeEnd w:id="2653"/>
            <w:p w14:paraId="5F094671" w14:textId="77777777" w:rsidR="009E08F6" w:rsidRDefault="009E08F6">
              <w:pPr>
                <w:rPr>
                  <w:ins w:id="2654" w:author="naseem begum" w:date="2018-05-25T15:47:00Z"/>
                </w:rPr>
              </w:pPr>
            </w:p>
            <w:p w14:paraId="5B7107ED" w14:textId="2CB5DCF1" w:rsidR="00A51CD4" w:rsidDel="00A51CD4" w:rsidRDefault="00177883">
              <w:pPr>
                <w:rPr>
                  <w:del w:id="2655" w:author="naseem begum" w:date="2018-05-25T14:08:00Z"/>
                  <w:noProof/>
                </w:rPr>
              </w:pPr>
              <w:del w:id="2656" w:author="naseem begum" w:date="2018-05-25T14:08:00Z">
                <w:r w:rsidDel="00A51CD4">
                  <w:fldChar w:fldCharType="begin"/>
                </w:r>
                <w:r w:rsidDel="00A51CD4">
                  <w:delInstrText>BIBLIOGRAPHY</w:delInstrText>
                </w:r>
                <w:r w:rsidDel="00A51CD4">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9"/>
                <w:gridCol w:w="8335"/>
              </w:tblGrid>
              <w:tr w:rsidR="00A51CD4" w:rsidDel="00A51CD4" w14:paraId="24ACF83E" w14:textId="3426F559">
                <w:trPr>
                  <w:divId w:val="470562644"/>
                  <w:tblCellSpacing w:w="15" w:type="dxa"/>
                  <w:del w:id="2657" w:author="naseem begum" w:date="2018-05-25T14:08:00Z"/>
                </w:trPr>
                <w:tc>
                  <w:tcPr>
                    <w:tcW w:w="50" w:type="pct"/>
                    <w:hideMark/>
                  </w:tcPr>
                  <w:p w14:paraId="296D7A2A" w14:textId="3F640BED" w:rsidR="00A51CD4" w:rsidDel="00A51CD4" w:rsidRDefault="00A51CD4">
                    <w:pPr>
                      <w:rPr>
                        <w:del w:id="2658" w:author="naseem begum" w:date="2018-05-25T14:08:00Z"/>
                        <w:noProof/>
                        <w:sz w:val="24"/>
                        <w:szCs w:val="24"/>
                      </w:rPr>
                      <w:pPrChange w:id="2659" w:author="naseem begum" w:date="2018-05-25T15:47:00Z">
                        <w:pPr>
                          <w:pStyle w:val="Bibliografa"/>
                        </w:pPr>
                      </w:pPrChange>
                    </w:pPr>
                    <w:del w:id="2660" w:author="naseem begum" w:date="2018-05-25T14:08:00Z">
                      <w:r w:rsidDel="00A51CD4">
                        <w:rPr>
                          <w:noProof/>
                        </w:rPr>
                        <w:delText xml:space="preserve">[1] </w:delText>
                      </w:r>
                    </w:del>
                  </w:p>
                </w:tc>
                <w:tc>
                  <w:tcPr>
                    <w:tcW w:w="0" w:type="auto"/>
                    <w:hideMark/>
                  </w:tcPr>
                  <w:p w14:paraId="67F45D52" w14:textId="02167F86" w:rsidR="00A51CD4" w:rsidDel="00A51CD4" w:rsidRDefault="00A51CD4">
                    <w:pPr>
                      <w:rPr>
                        <w:del w:id="2661" w:author="naseem begum" w:date="2018-05-25T14:08:00Z"/>
                        <w:noProof/>
                      </w:rPr>
                      <w:pPrChange w:id="2662" w:author="naseem begum" w:date="2018-05-25T15:47:00Z">
                        <w:pPr>
                          <w:pStyle w:val="Bibliografa"/>
                        </w:pPr>
                      </w:pPrChange>
                    </w:pPr>
                    <w:del w:id="2663" w:author="naseem begum" w:date="2018-05-25T14:08:00Z">
                      <w:r w:rsidDel="00A51CD4">
                        <w:rPr>
                          <w:noProof/>
                        </w:rPr>
                        <w:delText>Wikipedia, «Square Enix Montreal,» [En línea]. Available: https://en.wikipedia.org/wiki/Square_Enix_Montreal.</w:delText>
                      </w:r>
                    </w:del>
                  </w:p>
                </w:tc>
              </w:tr>
              <w:tr w:rsidR="00A51CD4" w:rsidDel="00A51CD4" w14:paraId="3A53322D" w14:textId="221CC290">
                <w:trPr>
                  <w:divId w:val="470562644"/>
                  <w:tblCellSpacing w:w="15" w:type="dxa"/>
                  <w:del w:id="2664" w:author="naseem begum" w:date="2018-05-25T14:08:00Z"/>
                </w:trPr>
                <w:tc>
                  <w:tcPr>
                    <w:tcW w:w="50" w:type="pct"/>
                    <w:hideMark/>
                  </w:tcPr>
                  <w:p w14:paraId="1ABC3A1E" w14:textId="54400F6A" w:rsidR="00A51CD4" w:rsidDel="00A51CD4" w:rsidRDefault="00A51CD4">
                    <w:pPr>
                      <w:rPr>
                        <w:del w:id="2665" w:author="naseem begum" w:date="2018-05-25T14:08:00Z"/>
                        <w:noProof/>
                      </w:rPr>
                      <w:pPrChange w:id="2666" w:author="naseem begum" w:date="2018-05-25T15:47:00Z">
                        <w:pPr>
                          <w:pStyle w:val="Bibliografa"/>
                        </w:pPr>
                      </w:pPrChange>
                    </w:pPr>
                    <w:del w:id="2667" w:author="naseem begum" w:date="2018-05-25T14:08:00Z">
                      <w:r w:rsidDel="00A51CD4">
                        <w:rPr>
                          <w:noProof/>
                        </w:rPr>
                        <w:delText xml:space="preserve">[2] </w:delText>
                      </w:r>
                    </w:del>
                  </w:p>
                </w:tc>
                <w:tc>
                  <w:tcPr>
                    <w:tcW w:w="0" w:type="auto"/>
                    <w:hideMark/>
                  </w:tcPr>
                  <w:p w14:paraId="420E5156" w14:textId="599AC8F8" w:rsidR="00A51CD4" w:rsidDel="00A51CD4" w:rsidRDefault="00A51CD4">
                    <w:pPr>
                      <w:rPr>
                        <w:del w:id="2668" w:author="naseem begum" w:date="2018-05-25T14:08:00Z"/>
                        <w:noProof/>
                      </w:rPr>
                      <w:pPrChange w:id="2669" w:author="naseem begum" w:date="2018-05-25T15:47:00Z">
                        <w:pPr>
                          <w:pStyle w:val="Bibliografa"/>
                        </w:pPr>
                      </w:pPrChange>
                    </w:pPr>
                    <w:del w:id="2670" w:author="naseem begum" w:date="2018-05-25T14:08:00Z">
                      <w:r w:rsidDel="00A51CD4">
                        <w:rPr>
                          <w:noProof/>
                        </w:rPr>
                        <w:delText>Wikipedia, [En línea]. Available: https://en.wikipedia.org/wiki/Square_Enix.</w:delText>
                      </w:r>
                    </w:del>
                  </w:p>
                </w:tc>
              </w:tr>
              <w:tr w:rsidR="00A51CD4" w:rsidDel="00A51CD4" w14:paraId="022E4BEA" w14:textId="45F7B13B">
                <w:trPr>
                  <w:divId w:val="470562644"/>
                  <w:tblCellSpacing w:w="15" w:type="dxa"/>
                  <w:del w:id="2671" w:author="naseem begum" w:date="2018-05-25T14:08:00Z"/>
                </w:trPr>
                <w:tc>
                  <w:tcPr>
                    <w:tcW w:w="50" w:type="pct"/>
                    <w:hideMark/>
                  </w:tcPr>
                  <w:p w14:paraId="24B8AB56" w14:textId="52A8E981" w:rsidR="00A51CD4" w:rsidDel="00A51CD4" w:rsidRDefault="00A51CD4">
                    <w:pPr>
                      <w:rPr>
                        <w:del w:id="2672" w:author="naseem begum" w:date="2018-05-25T14:08:00Z"/>
                        <w:noProof/>
                      </w:rPr>
                      <w:pPrChange w:id="2673" w:author="naseem begum" w:date="2018-05-25T15:47:00Z">
                        <w:pPr>
                          <w:pStyle w:val="Bibliografa"/>
                        </w:pPr>
                      </w:pPrChange>
                    </w:pPr>
                    <w:del w:id="2674" w:author="naseem begum" w:date="2018-05-25T14:08:00Z">
                      <w:r w:rsidDel="00A51CD4">
                        <w:rPr>
                          <w:noProof/>
                        </w:rPr>
                        <w:delText xml:space="preserve">[3] </w:delText>
                      </w:r>
                    </w:del>
                  </w:p>
                </w:tc>
                <w:tc>
                  <w:tcPr>
                    <w:tcW w:w="0" w:type="auto"/>
                    <w:hideMark/>
                  </w:tcPr>
                  <w:p w14:paraId="5B91C48D" w14:textId="743F9302" w:rsidR="00A51CD4" w:rsidDel="00A51CD4" w:rsidRDefault="00A51CD4">
                    <w:pPr>
                      <w:rPr>
                        <w:del w:id="2675" w:author="naseem begum" w:date="2018-05-25T14:08:00Z"/>
                        <w:noProof/>
                      </w:rPr>
                      <w:pPrChange w:id="2676" w:author="naseem begum" w:date="2018-05-25T15:47:00Z">
                        <w:pPr>
                          <w:pStyle w:val="Bibliografa"/>
                        </w:pPr>
                      </w:pPrChange>
                    </w:pPr>
                    <w:del w:id="2677" w:author="naseem begum" w:date="2018-05-25T14:08:00Z">
                      <w:r w:rsidDel="00A51CD4">
                        <w:rPr>
                          <w:noProof/>
                        </w:rPr>
                        <w:delText>Wikipedia, «Hitman GO,» [En línea]. Available: https://en.wikipedia.org/wiki/Hitman_Go.</w:delText>
                      </w:r>
                    </w:del>
                  </w:p>
                </w:tc>
              </w:tr>
              <w:tr w:rsidR="00A51CD4" w:rsidDel="00A51CD4" w14:paraId="75CD5BFA" w14:textId="1DD3BF15">
                <w:trPr>
                  <w:divId w:val="470562644"/>
                  <w:tblCellSpacing w:w="15" w:type="dxa"/>
                  <w:del w:id="2678" w:author="naseem begum" w:date="2018-05-25T14:08:00Z"/>
                </w:trPr>
                <w:tc>
                  <w:tcPr>
                    <w:tcW w:w="50" w:type="pct"/>
                    <w:hideMark/>
                  </w:tcPr>
                  <w:p w14:paraId="4522F8B2" w14:textId="07D5848D" w:rsidR="00A51CD4" w:rsidDel="00A51CD4" w:rsidRDefault="00A51CD4">
                    <w:pPr>
                      <w:rPr>
                        <w:del w:id="2679" w:author="naseem begum" w:date="2018-05-25T14:08:00Z"/>
                        <w:noProof/>
                      </w:rPr>
                      <w:pPrChange w:id="2680" w:author="naseem begum" w:date="2018-05-25T15:47:00Z">
                        <w:pPr>
                          <w:pStyle w:val="Bibliografa"/>
                        </w:pPr>
                      </w:pPrChange>
                    </w:pPr>
                    <w:del w:id="2681" w:author="naseem begum" w:date="2018-05-25T14:08:00Z">
                      <w:r w:rsidDel="00A51CD4">
                        <w:rPr>
                          <w:noProof/>
                        </w:rPr>
                        <w:delText xml:space="preserve">[4] </w:delText>
                      </w:r>
                    </w:del>
                  </w:p>
                </w:tc>
                <w:tc>
                  <w:tcPr>
                    <w:tcW w:w="0" w:type="auto"/>
                    <w:hideMark/>
                  </w:tcPr>
                  <w:p w14:paraId="69AB9057" w14:textId="4260FCEC" w:rsidR="00A51CD4" w:rsidDel="00A51CD4" w:rsidRDefault="00A51CD4">
                    <w:pPr>
                      <w:rPr>
                        <w:del w:id="2682" w:author="naseem begum" w:date="2018-05-25T14:08:00Z"/>
                        <w:noProof/>
                      </w:rPr>
                      <w:pPrChange w:id="2683" w:author="naseem begum" w:date="2018-05-25T15:47:00Z">
                        <w:pPr>
                          <w:pStyle w:val="Bibliografa"/>
                        </w:pPr>
                      </w:pPrChange>
                    </w:pPr>
                    <w:del w:id="2684" w:author="naseem begum" w:date="2018-05-25T14:08:00Z">
                      <w:r w:rsidDel="00A51CD4">
                        <w:rPr>
                          <w:noProof/>
                        </w:rPr>
                        <w:delText>Wikipedia, «Hitman:Sniper,» [En línea]. Available: https://en.wikipedia.org/wiki/Hitman:_Sniper.</w:delText>
                      </w:r>
                    </w:del>
                  </w:p>
                </w:tc>
              </w:tr>
              <w:tr w:rsidR="00A51CD4" w:rsidDel="00A51CD4" w14:paraId="2A9EAA65" w14:textId="0AEA8856">
                <w:trPr>
                  <w:divId w:val="470562644"/>
                  <w:tblCellSpacing w:w="15" w:type="dxa"/>
                  <w:del w:id="2685" w:author="naseem begum" w:date="2018-05-25T14:08:00Z"/>
                </w:trPr>
                <w:tc>
                  <w:tcPr>
                    <w:tcW w:w="50" w:type="pct"/>
                    <w:hideMark/>
                  </w:tcPr>
                  <w:p w14:paraId="624E881E" w14:textId="09A8D0DB" w:rsidR="00A51CD4" w:rsidDel="00A51CD4" w:rsidRDefault="00A51CD4">
                    <w:pPr>
                      <w:rPr>
                        <w:del w:id="2686" w:author="naseem begum" w:date="2018-05-25T14:08:00Z"/>
                        <w:noProof/>
                      </w:rPr>
                      <w:pPrChange w:id="2687" w:author="naseem begum" w:date="2018-05-25T15:47:00Z">
                        <w:pPr>
                          <w:pStyle w:val="Bibliografa"/>
                        </w:pPr>
                      </w:pPrChange>
                    </w:pPr>
                    <w:del w:id="2688" w:author="naseem begum" w:date="2018-05-25T14:08:00Z">
                      <w:r w:rsidDel="00A51CD4">
                        <w:rPr>
                          <w:noProof/>
                        </w:rPr>
                        <w:delText xml:space="preserve">[5] </w:delText>
                      </w:r>
                    </w:del>
                  </w:p>
                </w:tc>
                <w:tc>
                  <w:tcPr>
                    <w:tcW w:w="0" w:type="auto"/>
                    <w:hideMark/>
                  </w:tcPr>
                  <w:p w14:paraId="79C8E24D" w14:textId="46FA49B5" w:rsidR="00A51CD4" w:rsidDel="00A51CD4" w:rsidRDefault="00A51CD4">
                    <w:pPr>
                      <w:rPr>
                        <w:del w:id="2689" w:author="naseem begum" w:date="2018-05-25T14:08:00Z"/>
                        <w:noProof/>
                      </w:rPr>
                      <w:pPrChange w:id="2690" w:author="naseem begum" w:date="2018-05-25T15:47:00Z">
                        <w:pPr>
                          <w:pStyle w:val="Bibliografa"/>
                        </w:pPr>
                      </w:pPrChange>
                    </w:pPr>
                    <w:del w:id="2691" w:author="naseem begum" w:date="2018-05-25T14:08:00Z">
                      <w:r w:rsidDel="00A51CD4">
                        <w:rPr>
                          <w:noProof/>
                        </w:rPr>
                        <w:delText>Wikipedia, «Lara croft GO,» [En línea]. Available: https://en.wikipedia.org/wiki/Lara_Croft_Go.</w:delText>
                      </w:r>
                    </w:del>
                  </w:p>
                </w:tc>
              </w:tr>
              <w:tr w:rsidR="00A51CD4" w:rsidDel="00A51CD4" w14:paraId="76EB6D16" w14:textId="14AE814E">
                <w:trPr>
                  <w:divId w:val="470562644"/>
                  <w:tblCellSpacing w:w="15" w:type="dxa"/>
                  <w:del w:id="2692" w:author="naseem begum" w:date="2018-05-25T14:08:00Z"/>
                </w:trPr>
                <w:tc>
                  <w:tcPr>
                    <w:tcW w:w="50" w:type="pct"/>
                    <w:hideMark/>
                  </w:tcPr>
                  <w:p w14:paraId="23FBB970" w14:textId="7291F000" w:rsidR="00A51CD4" w:rsidDel="00A51CD4" w:rsidRDefault="00A51CD4">
                    <w:pPr>
                      <w:rPr>
                        <w:del w:id="2693" w:author="naseem begum" w:date="2018-05-25T14:08:00Z"/>
                        <w:noProof/>
                      </w:rPr>
                      <w:pPrChange w:id="2694" w:author="naseem begum" w:date="2018-05-25T15:47:00Z">
                        <w:pPr>
                          <w:pStyle w:val="Bibliografa"/>
                        </w:pPr>
                      </w:pPrChange>
                    </w:pPr>
                    <w:del w:id="2695" w:author="naseem begum" w:date="2018-05-25T14:08:00Z">
                      <w:r w:rsidDel="00A51CD4">
                        <w:rPr>
                          <w:noProof/>
                        </w:rPr>
                        <w:delText xml:space="preserve">[6] </w:delText>
                      </w:r>
                    </w:del>
                  </w:p>
                </w:tc>
                <w:tc>
                  <w:tcPr>
                    <w:tcW w:w="0" w:type="auto"/>
                    <w:hideMark/>
                  </w:tcPr>
                  <w:p w14:paraId="0B05C1E0" w14:textId="1F622EEA" w:rsidR="00A51CD4" w:rsidDel="00A51CD4" w:rsidRDefault="00A51CD4">
                    <w:pPr>
                      <w:rPr>
                        <w:del w:id="2696" w:author="naseem begum" w:date="2018-05-25T14:08:00Z"/>
                        <w:noProof/>
                      </w:rPr>
                      <w:pPrChange w:id="2697" w:author="naseem begum" w:date="2018-05-25T15:47:00Z">
                        <w:pPr>
                          <w:pStyle w:val="Bibliografa"/>
                        </w:pPr>
                      </w:pPrChange>
                    </w:pPr>
                    <w:del w:id="2698" w:author="naseem begum" w:date="2018-05-25T14:08:00Z">
                      <w:r w:rsidDel="00A51CD4">
                        <w:rPr>
                          <w:noProof/>
                        </w:rPr>
                        <w:delText>Wikipedia, «Deus Ex GO,» [En línea]. Available: https://en.wikipedia.org/wiki/Deus_Ex_Go.</w:delText>
                      </w:r>
                    </w:del>
                  </w:p>
                </w:tc>
              </w:tr>
              <w:tr w:rsidR="00A51CD4" w:rsidDel="00A51CD4" w14:paraId="5A9D7346" w14:textId="1D783271">
                <w:trPr>
                  <w:divId w:val="470562644"/>
                  <w:tblCellSpacing w:w="15" w:type="dxa"/>
                  <w:del w:id="2699" w:author="naseem begum" w:date="2018-05-25T14:08:00Z"/>
                </w:trPr>
                <w:tc>
                  <w:tcPr>
                    <w:tcW w:w="50" w:type="pct"/>
                    <w:hideMark/>
                  </w:tcPr>
                  <w:p w14:paraId="40C4E678" w14:textId="64CBE848" w:rsidR="00A51CD4" w:rsidDel="00A51CD4" w:rsidRDefault="00A51CD4">
                    <w:pPr>
                      <w:rPr>
                        <w:del w:id="2700" w:author="naseem begum" w:date="2018-05-25T14:08:00Z"/>
                        <w:noProof/>
                      </w:rPr>
                      <w:pPrChange w:id="2701" w:author="naseem begum" w:date="2018-05-25T15:47:00Z">
                        <w:pPr>
                          <w:pStyle w:val="Bibliografa"/>
                        </w:pPr>
                      </w:pPrChange>
                    </w:pPr>
                    <w:del w:id="2702" w:author="naseem begum" w:date="2018-05-25T14:08:00Z">
                      <w:r w:rsidDel="00A51CD4">
                        <w:rPr>
                          <w:noProof/>
                        </w:rPr>
                        <w:delText xml:space="preserve">[7] </w:delText>
                      </w:r>
                    </w:del>
                  </w:p>
                </w:tc>
                <w:tc>
                  <w:tcPr>
                    <w:tcW w:w="0" w:type="auto"/>
                    <w:hideMark/>
                  </w:tcPr>
                  <w:p w14:paraId="5CCA5EA3" w14:textId="3EBAC083" w:rsidR="00A51CD4" w:rsidDel="00A51CD4" w:rsidRDefault="00A51CD4">
                    <w:pPr>
                      <w:rPr>
                        <w:del w:id="2703" w:author="naseem begum" w:date="2018-05-25T14:08:00Z"/>
                        <w:noProof/>
                      </w:rPr>
                      <w:pPrChange w:id="2704" w:author="naseem begum" w:date="2018-05-25T15:47:00Z">
                        <w:pPr>
                          <w:pStyle w:val="Bibliografa"/>
                        </w:pPr>
                      </w:pPrChange>
                    </w:pPr>
                    <w:del w:id="2705" w:author="naseem begum" w:date="2018-05-25T14:08:00Z">
                      <w:r w:rsidDel="00A51CD4">
                        <w:rPr>
                          <w:noProof/>
                        </w:rPr>
                        <w:delText>Universidad Politecnica de Cataluña, «https://www.fib.upc.edu,» [En línea]. Available: https://www.fib.upc.edu.</w:delText>
                      </w:r>
                    </w:del>
                  </w:p>
                </w:tc>
              </w:tr>
              <w:tr w:rsidR="00A51CD4" w:rsidDel="00A51CD4" w14:paraId="34BB4DB4" w14:textId="13490354">
                <w:trPr>
                  <w:divId w:val="470562644"/>
                  <w:tblCellSpacing w:w="15" w:type="dxa"/>
                  <w:del w:id="2706" w:author="naseem begum" w:date="2018-05-25T14:08:00Z"/>
                </w:trPr>
                <w:tc>
                  <w:tcPr>
                    <w:tcW w:w="50" w:type="pct"/>
                    <w:hideMark/>
                  </w:tcPr>
                  <w:p w14:paraId="655C1906" w14:textId="092BC95D" w:rsidR="00A51CD4" w:rsidDel="00A51CD4" w:rsidRDefault="00A51CD4">
                    <w:pPr>
                      <w:rPr>
                        <w:del w:id="2707" w:author="naseem begum" w:date="2018-05-25T14:08:00Z"/>
                        <w:noProof/>
                      </w:rPr>
                      <w:pPrChange w:id="2708" w:author="naseem begum" w:date="2018-05-25T15:47:00Z">
                        <w:pPr>
                          <w:pStyle w:val="Bibliografa"/>
                        </w:pPr>
                      </w:pPrChange>
                    </w:pPr>
                    <w:del w:id="2709" w:author="naseem begum" w:date="2018-05-25T14:08:00Z">
                      <w:r w:rsidDel="00A51CD4">
                        <w:rPr>
                          <w:noProof/>
                        </w:rPr>
                        <w:delText xml:space="preserve">[8] </w:delText>
                      </w:r>
                    </w:del>
                  </w:p>
                </w:tc>
                <w:tc>
                  <w:tcPr>
                    <w:tcW w:w="0" w:type="auto"/>
                    <w:hideMark/>
                  </w:tcPr>
                  <w:p w14:paraId="1938D7CB" w14:textId="54246524" w:rsidR="00A51CD4" w:rsidDel="00A51CD4" w:rsidRDefault="00A51CD4">
                    <w:pPr>
                      <w:rPr>
                        <w:del w:id="2710" w:author="naseem begum" w:date="2018-05-25T14:08:00Z"/>
                        <w:noProof/>
                      </w:rPr>
                      <w:pPrChange w:id="2711" w:author="naseem begum" w:date="2018-05-25T15:47:00Z">
                        <w:pPr>
                          <w:pStyle w:val="Bibliografa"/>
                        </w:pPr>
                      </w:pPrChange>
                    </w:pPr>
                    <w:del w:id="2712" w:author="naseem begum" w:date="2018-05-25T14:08:00Z">
                      <w:r w:rsidDel="00A51CD4">
                        <w:rPr>
                          <w:noProof/>
                        </w:rPr>
                        <w:delText>OpenReq, [En línea]. Available: http://openreq.eu/.</w:delText>
                      </w:r>
                    </w:del>
                  </w:p>
                </w:tc>
              </w:tr>
              <w:tr w:rsidR="00A51CD4" w:rsidDel="00A51CD4" w14:paraId="25CE5B6F" w14:textId="44453634">
                <w:trPr>
                  <w:divId w:val="470562644"/>
                  <w:tblCellSpacing w:w="15" w:type="dxa"/>
                  <w:del w:id="2713" w:author="naseem begum" w:date="2018-05-25T14:08:00Z"/>
                </w:trPr>
                <w:tc>
                  <w:tcPr>
                    <w:tcW w:w="50" w:type="pct"/>
                    <w:hideMark/>
                  </w:tcPr>
                  <w:p w14:paraId="10A0CCC2" w14:textId="7BCB8D10" w:rsidR="00A51CD4" w:rsidDel="00A51CD4" w:rsidRDefault="00A51CD4">
                    <w:pPr>
                      <w:rPr>
                        <w:del w:id="2714" w:author="naseem begum" w:date="2018-05-25T14:08:00Z"/>
                        <w:noProof/>
                      </w:rPr>
                      <w:pPrChange w:id="2715" w:author="naseem begum" w:date="2018-05-25T15:47:00Z">
                        <w:pPr>
                          <w:pStyle w:val="Bibliografa"/>
                        </w:pPr>
                      </w:pPrChange>
                    </w:pPr>
                    <w:del w:id="2716" w:author="naseem begum" w:date="2018-05-25T14:08:00Z">
                      <w:r w:rsidDel="00A51CD4">
                        <w:rPr>
                          <w:noProof/>
                        </w:rPr>
                        <w:delText xml:space="preserve">[9] </w:delText>
                      </w:r>
                    </w:del>
                  </w:p>
                </w:tc>
                <w:tc>
                  <w:tcPr>
                    <w:tcW w:w="0" w:type="auto"/>
                    <w:hideMark/>
                  </w:tcPr>
                  <w:p w14:paraId="03DBE434" w14:textId="67019F32" w:rsidR="00A51CD4" w:rsidDel="00A51CD4" w:rsidRDefault="00A51CD4">
                    <w:pPr>
                      <w:rPr>
                        <w:del w:id="2717" w:author="naseem begum" w:date="2018-05-25T14:08:00Z"/>
                        <w:noProof/>
                      </w:rPr>
                      <w:pPrChange w:id="2718" w:author="naseem begum" w:date="2018-05-25T15:47:00Z">
                        <w:pPr>
                          <w:pStyle w:val="Bibliografa"/>
                        </w:pPr>
                      </w:pPrChange>
                    </w:pPr>
                    <w:del w:id="2719" w:author="naseem begum" w:date="2018-05-25T14:08:00Z">
                      <w:r w:rsidDel="00A51CD4">
                        <w:rPr>
                          <w:noProof/>
                        </w:rPr>
                        <w:delText>Q-rapids, [En línea]. Available: http://sanjaaaramaa.wixsite.com/q-rapids.</w:delText>
                      </w:r>
                    </w:del>
                  </w:p>
                </w:tc>
              </w:tr>
              <w:tr w:rsidR="00A51CD4" w:rsidDel="00A51CD4" w14:paraId="1E1A3020" w14:textId="15DC6FD8">
                <w:trPr>
                  <w:divId w:val="470562644"/>
                  <w:tblCellSpacing w:w="15" w:type="dxa"/>
                  <w:del w:id="2720" w:author="naseem begum" w:date="2018-05-25T14:08:00Z"/>
                </w:trPr>
                <w:tc>
                  <w:tcPr>
                    <w:tcW w:w="50" w:type="pct"/>
                    <w:hideMark/>
                  </w:tcPr>
                  <w:p w14:paraId="7896822B" w14:textId="7D9DA3F7" w:rsidR="00A51CD4" w:rsidDel="00A51CD4" w:rsidRDefault="00A51CD4">
                    <w:pPr>
                      <w:rPr>
                        <w:del w:id="2721" w:author="naseem begum" w:date="2018-05-25T14:08:00Z"/>
                        <w:noProof/>
                      </w:rPr>
                      <w:pPrChange w:id="2722" w:author="naseem begum" w:date="2018-05-25T15:47:00Z">
                        <w:pPr>
                          <w:pStyle w:val="Bibliografa"/>
                        </w:pPr>
                      </w:pPrChange>
                    </w:pPr>
                    <w:del w:id="2723" w:author="naseem begum" w:date="2018-05-25T14:08:00Z">
                      <w:r w:rsidDel="00A51CD4">
                        <w:rPr>
                          <w:noProof/>
                        </w:rPr>
                        <w:delText xml:space="preserve">[10] </w:delText>
                      </w:r>
                    </w:del>
                  </w:p>
                </w:tc>
                <w:tc>
                  <w:tcPr>
                    <w:tcW w:w="0" w:type="auto"/>
                    <w:hideMark/>
                  </w:tcPr>
                  <w:p w14:paraId="410CAB73" w14:textId="094E248A" w:rsidR="00A51CD4" w:rsidDel="00A51CD4" w:rsidRDefault="00A51CD4">
                    <w:pPr>
                      <w:rPr>
                        <w:del w:id="2724" w:author="naseem begum" w:date="2018-05-25T14:08:00Z"/>
                        <w:noProof/>
                      </w:rPr>
                      <w:pPrChange w:id="2725" w:author="naseem begum" w:date="2018-05-25T15:47:00Z">
                        <w:pPr>
                          <w:pStyle w:val="Bibliografa"/>
                        </w:pPr>
                      </w:pPrChange>
                    </w:pPr>
                    <w:del w:id="2726" w:author="naseem begum" w:date="2018-05-25T14:08:00Z">
                      <w:r w:rsidDel="00A51CD4">
                        <w:rPr>
                          <w:noProof/>
                        </w:rPr>
                        <w:delText>Horizonte 2020, «Proyecto Horizonte 2020,» [En línea]. Available: https://ec.europa.eu/programmes/horizon2020/.</w:delText>
                      </w:r>
                    </w:del>
                  </w:p>
                </w:tc>
              </w:tr>
              <w:tr w:rsidR="00A51CD4" w:rsidDel="00A51CD4" w14:paraId="6622E698" w14:textId="52B77896">
                <w:trPr>
                  <w:divId w:val="470562644"/>
                  <w:tblCellSpacing w:w="15" w:type="dxa"/>
                  <w:del w:id="2727" w:author="naseem begum" w:date="2018-05-25T14:08:00Z"/>
                </w:trPr>
                <w:tc>
                  <w:tcPr>
                    <w:tcW w:w="50" w:type="pct"/>
                    <w:hideMark/>
                  </w:tcPr>
                  <w:p w14:paraId="6DB4EAD4" w14:textId="62F736C6" w:rsidR="00A51CD4" w:rsidDel="00A51CD4" w:rsidRDefault="00A51CD4">
                    <w:pPr>
                      <w:rPr>
                        <w:del w:id="2728" w:author="naseem begum" w:date="2018-05-25T14:08:00Z"/>
                        <w:noProof/>
                      </w:rPr>
                      <w:pPrChange w:id="2729" w:author="naseem begum" w:date="2018-05-25T15:47:00Z">
                        <w:pPr>
                          <w:pStyle w:val="Bibliografa"/>
                        </w:pPr>
                      </w:pPrChange>
                    </w:pPr>
                    <w:del w:id="2730" w:author="naseem begum" w:date="2018-05-25T14:08:00Z">
                      <w:r w:rsidDel="00A51CD4">
                        <w:rPr>
                          <w:noProof/>
                        </w:rPr>
                        <w:delText xml:space="preserve">[11] </w:delText>
                      </w:r>
                    </w:del>
                  </w:p>
                </w:tc>
                <w:tc>
                  <w:tcPr>
                    <w:tcW w:w="0" w:type="auto"/>
                    <w:hideMark/>
                  </w:tcPr>
                  <w:p w14:paraId="50A1B17D" w14:textId="461946A1" w:rsidR="00A51CD4" w:rsidDel="00A51CD4" w:rsidRDefault="00A51CD4">
                    <w:pPr>
                      <w:rPr>
                        <w:del w:id="2731" w:author="naseem begum" w:date="2018-05-25T14:08:00Z"/>
                        <w:noProof/>
                      </w:rPr>
                      <w:pPrChange w:id="2732" w:author="naseem begum" w:date="2018-05-25T15:47:00Z">
                        <w:pPr>
                          <w:pStyle w:val="Bibliografa"/>
                        </w:pPr>
                      </w:pPrChange>
                    </w:pPr>
                    <w:del w:id="2733" w:author="naseem begum" w:date="2018-05-25T14:08:00Z">
                      <w:r w:rsidDel="00A51CD4">
                        <w:rPr>
                          <w:noProof/>
                        </w:rPr>
                        <w:delText>GESSI, «PABRE,» [En línea]. Available: http://www.upc.edu/gessi/PABRE/index.html.</w:delText>
                      </w:r>
                    </w:del>
                  </w:p>
                </w:tc>
              </w:tr>
              <w:tr w:rsidR="00A51CD4" w:rsidDel="00A51CD4" w14:paraId="4FA7D29C" w14:textId="3D8BF178">
                <w:trPr>
                  <w:divId w:val="470562644"/>
                  <w:tblCellSpacing w:w="15" w:type="dxa"/>
                  <w:del w:id="2734" w:author="naseem begum" w:date="2018-05-25T14:08:00Z"/>
                </w:trPr>
                <w:tc>
                  <w:tcPr>
                    <w:tcW w:w="50" w:type="pct"/>
                    <w:hideMark/>
                  </w:tcPr>
                  <w:p w14:paraId="63F53B6B" w14:textId="24373D1A" w:rsidR="00A51CD4" w:rsidDel="00A51CD4" w:rsidRDefault="00A51CD4">
                    <w:pPr>
                      <w:rPr>
                        <w:del w:id="2735" w:author="naseem begum" w:date="2018-05-25T14:08:00Z"/>
                        <w:noProof/>
                      </w:rPr>
                      <w:pPrChange w:id="2736" w:author="naseem begum" w:date="2018-05-25T15:47:00Z">
                        <w:pPr>
                          <w:pStyle w:val="Bibliografa"/>
                        </w:pPr>
                      </w:pPrChange>
                    </w:pPr>
                    <w:del w:id="2737" w:author="naseem begum" w:date="2018-05-25T14:08:00Z">
                      <w:r w:rsidDel="00A51CD4">
                        <w:rPr>
                          <w:noProof/>
                        </w:rPr>
                        <w:delText xml:space="preserve">[12] </w:delText>
                      </w:r>
                    </w:del>
                  </w:p>
                </w:tc>
                <w:tc>
                  <w:tcPr>
                    <w:tcW w:w="0" w:type="auto"/>
                    <w:hideMark/>
                  </w:tcPr>
                  <w:p w14:paraId="51F56EC8" w14:textId="25E0D65A" w:rsidR="00A51CD4" w:rsidDel="00A51CD4" w:rsidRDefault="00A51CD4">
                    <w:pPr>
                      <w:rPr>
                        <w:del w:id="2738" w:author="naseem begum" w:date="2018-05-25T14:08:00Z"/>
                        <w:noProof/>
                      </w:rPr>
                      <w:pPrChange w:id="2739" w:author="naseem begum" w:date="2018-05-25T15:47:00Z">
                        <w:pPr>
                          <w:pStyle w:val="Bibliografa"/>
                        </w:pPr>
                      </w:pPrChange>
                    </w:pPr>
                    <w:del w:id="2740" w:author="naseem begum" w:date="2018-05-25T14:08:00Z">
                      <w:r w:rsidDel="00A51CD4">
                        <w:rPr>
                          <w:noProof/>
                        </w:rPr>
                        <w:delText>C. Palomares, «PABRE,» [En línea]. Available: http://futur.upc.edu/CristinaPalomaresBonache/as/YXV0b3JpYWFydGljbGVyZXZpc3Rh#produccio.</w:delText>
                      </w:r>
                    </w:del>
                  </w:p>
                </w:tc>
              </w:tr>
              <w:tr w:rsidR="00A51CD4" w:rsidDel="00A51CD4" w14:paraId="6B02A974" w14:textId="546E1156">
                <w:trPr>
                  <w:divId w:val="470562644"/>
                  <w:tblCellSpacing w:w="15" w:type="dxa"/>
                  <w:del w:id="2741" w:author="naseem begum" w:date="2018-05-25T14:08:00Z"/>
                </w:trPr>
                <w:tc>
                  <w:tcPr>
                    <w:tcW w:w="50" w:type="pct"/>
                    <w:hideMark/>
                  </w:tcPr>
                  <w:p w14:paraId="74479059" w14:textId="7A773C9B" w:rsidR="00A51CD4" w:rsidDel="00A51CD4" w:rsidRDefault="00A51CD4">
                    <w:pPr>
                      <w:rPr>
                        <w:del w:id="2742" w:author="naseem begum" w:date="2018-05-25T14:08:00Z"/>
                        <w:noProof/>
                      </w:rPr>
                      <w:pPrChange w:id="2743" w:author="naseem begum" w:date="2018-05-25T15:47:00Z">
                        <w:pPr>
                          <w:pStyle w:val="Bibliografa"/>
                        </w:pPr>
                      </w:pPrChange>
                    </w:pPr>
                    <w:del w:id="2744" w:author="naseem begum" w:date="2018-05-25T14:08:00Z">
                      <w:r w:rsidDel="00A51CD4">
                        <w:rPr>
                          <w:noProof/>
                        </w:rPr>
                        <w:delText xml:space="preserve">[13] </w:delText>
                      </w:r>
                    </w:del>
                  </w:p>
                </w:tc>
                <w:tc>
                  <w:tcPr>
                    <w:tcW w:w="0" w:type="auto"/>
                    <w:hideMark/>
                  </w:tcPr>
                  <w:p w14:paraId="787992D3" w14:textId="1A4B43A0" w:rsidR="00A51CD4" w:rsidDel="00A51CD4" w:rsidRDefault="00A51CD4">
                    <w:pPr>
                      <w:rPr>
                        <w:del w:id="2745" w:author="naseem begum" w:date="2018-05-25T14:08:00Z"/>
                        <w:noProof/>
                      </w:rPr>
                      <w:pPrChange w:id="2746" w:author="naseem begum" w:date="2018-05-25T15:47:00Z">
                        <w:pPr>
                          <w:pStyle w:val="Bibliografa"/>
                        </w:pPr>
                      </w:pPrChange>
                    </w:pPr>
                    <w:del w:id="2747" w:author="naseem begum" w:date="2018-05-25T14:08:00Z">
                      <w:r w:rsidDel="00A51CD4">
                        <w:rPr>
                          <w:noProof/>
                        </w:rPr>
                        <w:delText>C. Q. X. F. Cristina Palomares. [En línea]. Available: http://www.essi.upc.edu/~cpalomares/publicacions/2016/Definition%20and%20Use%20of%20Software%20Requirement%20Patterns%20in%20Requirements%20Engineering%20-%20C.%20Palomares%20PhD%20Thesis.pdf.</w:delText>
                      </w:r>
                    </w:del>
                  </w:p>
                </w:tc>
              </w:tr>
              <w:tr w:rsidR="00A51CD4" w:rsidDel="00A51CD4" w14:paraId="7A526B42" w14:textId="2618358B">
                <w:trPr>
                  <w:divId w:val="470562644"/>
                  <w:tblCellSpacing w:w="15" w:type="dxa"/>
                  <w:del w:id="2748" w:author="naseem begum" w:date="2018-05-25T14:08:00Z"/>
                </w:trPr>
                <w:tc>
                  <w:tcPr>
                    <w:tcW w:w="50" w:type="pct"/>
                    <w:hideMark/>
                  </w:tcPr>
                  <w:p w14:paraId="602BAA45" w14:textId="05442D34" w:rsidR="00A51CD4" w:rsidDel="00A51CD4" w:rsidRDefault="00A51CD4">
                    <w:pPr>
                      <w:rPr>
                        <w:del w:id="2749" w:author="naseem begum" w:date="2018-05-25T14:08:00Z"/>
                        <w:noProof/>
                      </w:rPr>
                      <w:pPrChange w:id="2750" w:author="naseem begum" w:date="2018-05-25T15:47:00Z">
                        <w:pPr>
                          <w:pStyle w:val="Bibliografa"/>
                        </w:pPr>
                      </w:pPrChange>
                    </w:pPr>
                    <w:del w:id="2751" w:author="naseem begum" w:date="2018-05-25T14:08:00Z">
                      <w:r w:rsidDel="00A51CD4">
                        <w:rPr>
                          <w:noProof/>
                        </w:rPr>
                        <w:delText xml:space="preserve">[14] </w:delText>
                      </w:r>
                    </w:del>
                  </w:p>
                </w:tc>
                <w:tc>
                  <w:tcPr>
                    <w:tcW w:w="0" w:type="auto"/>
                    <w:hideMark/>
                  </w:tcPr>
                  <w:p w14:paraId="062FFEE6" w14:textId="212BBDAC" w:rsidR="00A51CD4" w:rsidDel="00A51CD4" w:rsidRDefault="00A51CD4">
                    <w:pPr>
                      <w:rPr>
                        <w:del w:id="2752" w:author="naseem begum" w:date="2018-05-25T14:08:00Z"/>
                        <w:noProof/>
                      </w:rPr>
                      <w:pPrChange w:id="2753" w:author="naseem begum" w:date="2018-05-25T15:47:00Z">
                        <w:pPr>
                          <w:pStyle w:val="Bibliografa"/>
                        </w:pPr>
                      </w:pPrChange>
                    </w:pPr>
                    <w:del w:id="2754" w:author="naseem begum" w:date="2018-05-25T14:08:00Z">
                      <w:r w:rsidDel="00A51CD4">
                        <w:rPr>
                          <w:noProof/>
                        </w:rPr>
                        <w:delText>UPC, [En línea]. Available: https://gessi.upc.edu/en.</w:delText>
                      </w:r>
                    </w:del>
                  </w:p>
                </w:tc>
              </w:tr>
              <w:tr w:rsidR="00A51CD4" w:rsidDel="00A51CD4" w14:paraId="2DBE7104" w14:textId="37A5CB9F">
                <w:trPr>
                  <w:divId w:val="470562644"/>
                  <w:tblCellSpacing w:w="15" w:type="dxa"/>
                  <w:del w:id="2755" w:author="naseem begum" w:date="2018-05-25T14:08:00Z"/>
                </w:trPr>
                <w:tc>
                  <w:tcPr>
                    <w:tcW w:w="50" w:type="pct"/>
                    <w:hideMark/>
                  </w:tcPr>
                  <w:p w14:paraId="46E9BB89" w14:textId="485832E8" w:rsidR="00A51CD4" w:rsidDel="00A51CD4" w:rsidRDefault="00A51CD4">
                    <w:pPr>
                      <w:rPr>
                        <w:del w:id="2756" w:author="naseem begum" w:date="2018-05-25T14:08:00Z"/>
                        <w:noProof/>
                      </w:rPr>
                      <w:pPrChange w:id="2757" w:author="naseem begum" w:date="2018-05-25T15:47:00Z">
                        <w:pPr>
                          <w:pStyle w:val="Bibliografa"/>
                        </w:pPr>
                      </w:pPrChange>
                    </w:pPr>
                    <w:del w:id="2758" w:author="naseem begum" w:date="2018-05-25T14:08:00Z">
                      <w:r w:rsidDel="00A51CD4">
                        <w:rPr>
                          <w:noProof/>
                        </w:rPr>
                        <w:delText xml:space="preserve">[15] </w:delText>
                      </w:r>
                    </w:del>
                  </w:p>
                </w:tc>
                <w:tc>
                  <w:tcPr>
                    <w:tcW w:w="0" w:type="auto"/>
                    <w:hideMark/>
                  </w:tcPr>
                  <w:p w14:paraId="0FCC5AA7" w14:textId="45AA770B" w:rsidR="00A51CD4" w:rsidDel="00A51CD4" w:rsidRDefault="00A51CD4">
                    <w:pPr>
                      <w:rPr>
                        <w:del w:id="2759" w:author="naseem begum" w:date="2018-05-25T14:08:00Z"/>
                        <w:noProof/>
                      </w:rPr>
                      <w:pPrChange w:id="2760" w:author="naseem begum" w:date="2018-05-25T15:47:00Z">
                        <w:pPr>
                          <w:pStyle w:val="Bibliografa"/>
                        </w:pPr>
                      </w:pPrChange>
                    </w:pPr>
                    <w:del w:id="2761" w:author="naseem begum" w:date="2018-05-25T14:08:00Z">
                      <w:r w:rsidDel="00A51CD4">
                        <w:rPr>
                          <w:noProof/>
                        </w:rPr>
                        <w:delText>«TUDOR,» [En línea]. Available: https://www.list.lu/.</w:delText>
                      </w:r>
                    </w:del>
                  </w:p>
                </w:tc>
              </w:tr>
              <w:tr w:rsidR="00A51CD4" w:rsidDel="00A51CD4" w14:paraId="34419DA7" w14:textId="3236E9ED">
                <w:trPr>
                  <w:divId w:val="470562644"/>
                  <w:tblCellSpacing w:w="15" w:type="dxa"/>
                  <w:del w:id="2762" w:author="naseem begum" w:date="2018-05-25T14:08:00Z"/>
                </w:trPr>
                <w:tc>
                  <w:tcPr>
                    <w:tcW w:w="50" w:type="pct"/>
                    <w:hideMark/>
                  </w:tcPr>
                  <w:p w14:paraId="7E0270B4" w14:textId="732AE467" w:rsidR="00A51CD4" w:rsidDel="00A51CD4" w:rsidRDefault="00A51CD4">
                    <w:pPr>
                      <w:rPr>
                        <w:del w:id="2763" w:author="naseem begum" w:date="2018-05-25T14:08:00Z"/>
                        <w:noProof/>
                      </w:rPr>
                      <w:pPrChange w:id="2764" w:author="naseem begum" w:date="2018-05-25T15:47:00Z">
                        <w:pPr>
                          <w:pStyle w:val="Bibliografa"/>
                        </w:pPr>
                      </w:pPrChange>
                    </w:pPr>
                    <w:del w:id="2765" w:author="naseem begum" w:date="2018-05-25T14:08:00Z">
                      <w:r w:rsidDel="00A51CD4">
                        <w:rPr>
                          <w:noProof/>
                        </w:rPr>
                        <w:delText xml:space="preserve">[16] </w:delText>
                      </w:r>
                    </w:del>
                  </w:p>
                </w:tc>
                <w:tc>
                  <w:tcPr>
                    <w:tcW w:w="0" w:type="auto"/>
                    <w:hideMark/>
                  </w:tcPr>
                  <w:p w14:paraId="3EAAA9D1" w14:textId="5F4D4402" w:rsidR="00A51CD4" w:rsidDel="00A51CD4" w:rsidRDefault="00A51CD4">
                    <w:pPr>
                      <w:rPr>
                        <w:del w:id="2766" w:author="naseem begum" w:date="2018-05-25T14:08:00Z"/>
                        <w:noProof/>
                      </w:rPr>
                      <w:pPrChange w:id="2767" w:author="naseem begum" w:date="2018-05-25T15:47:00Z">
                        <w:pPr>
                          <w:pStyle w:val="Bibliografa"/>
                        </w:pPr>
                      </w:pPrChange>
                    </w:pPr>
                    <w:del w:id="2768" w:author="naseem begum" w:date="2018-05-25T14:08:00Z">
                      <w:r w:rsidDel="00A51CD4">
                        <w:rPr>
                          <w:noProof/>
                        </w:rPr>
                        <w:delText>M. Rouse, «Techtarget,» [En línea]. Available: http://searchmicroservices.techtarget.com/definition/RESTful-API.</w:delText>
                      </w:r>
                    </w:del>
                  </w:p>
                </w:tc>
              </w:tr>
              <w:tr w:rsidR="00A51CD4" w:rsidDel="00A51CD4" w14:paraId="4D60124E" w14:textId="42961A5E">
                <w:trPr>
                  <w:divId w:val="470562644"/>
                  <w:tblCellSpacing w:w="15" w:type="dxa"/>
                  <w:del w:id="2769" w:author="naseem begum" w:date="2018-05-25T14:08:00Z"/>
                </w:trPr>
                <w:tc>
                  <w:tcPr>
                    <w:tcW w:w="50" w:type="pct"/>
                    <w:hideMark/>
                  </w:tcPr>
                  <w:p w14:paraId="5449EAA1" w14:textId="77D5014E" w:rsidR="00A51CD4" w:rsidDel="00A51CD4" w:rsidRDefault="00A51CD4">
                    <w:pPr>
                      <w:rPr>
                        <w:del w:id="2770" w:author="naseem begum" w:date="2018-05-25T14:08:00Z"/>
                        <w:noProof/>
                      </w:rPr>
                      <w:pPrChange w:id="2771" w:author="naseem begum" w:date="2018-05-25T15:47:00Z">
                        <w:pPr>
                          <w:pStyle w:val="Bibliografa"/>
                        </w:pPr>
                      </w:pPrChange>
                    </w:pPr>
                    <w:del w:id="2772" w:author="naseem begum" w:date="2018-05-25T14:08:00Z">
                      <w:r w:rsidDel="00A51CD4">
                        <w:rPr>
                          <w:noProof/>
                        </w:rPr>
                        <w:delText xml:space="preserve">[17] </w:delText>
                      </w:r>
                    </w:del>
                  </w:p>
                </w:tc>
                <w:tc>
                  <w:tcPr>
                    <w:tcW w:w="0" w:type="auto"/>
                    <w:hideMark/>
                  </w:tcPr>
                  <w:p w14:paraId="32BB0FF6" w14:textId="58A810B7" w:rsidR="00A51CD4" w:rsidDel="00A51CD4" w:rsidRDefault="00A51CD4">
                    <w:pPr>
                      <w:rPr>
                        <w:del w:id="2773" w:author="naseem begum" w:date="2018-05-25T14:08:00Z"/>
                        <w:noProof/>
                      </w:rPr>
                      <w:pPrChange w:id="2774" w:author="naseem begum" w:date="2018-05-25T15:47:00Z">
                        <w:pPr>
                          <w:pStyle w:val="Bibliografa"/>
                        </w:pPr>
                      </w:pPrChange>
                    </w:pPr>
                    <w:del w:id="2775" w:author="naseem begum" w:date="2018-05-25T14:08:00Z">
                      <w:r w:rsidDel="00A51CD4">
                        <w:rPr>
                          <w:noProof/>
                        </w:rPr>
                        <w:delText>H. G. Birk A., «Making Of Software,» [En línea]. Available: http://makingofsoftware.com/.</w:delText>
                      </w:r>
                    </w:del>
                  </w:p>
                </w:tc>
              </w:tr>
              <w:tr w:rsidR="00A51CD4" w:rsidDel="00A51CD4" w14:paraId="239E861B" w14:textId="7E06B39B">
                <w:trPr>
                  <w:divId w:val="470562644"/>
                  <w:tblCellSpacing w:w="15" w:type="dxa"/>
                  <w:del w:id="2776" w:author="naseem begum" w:date="2018-05-25T14:08:00Z"/>
                </w:trPr>
                <w:tc>
                  <w:tcPr>
                    <w:tcW w:w="50" w:type="pct"/>
                    <w:hideMark/>
                  </w:tcPr>
                  <w:p w14:paraId="79AB0E2D" w14:textId="702EF35A" w:rsidR="00A51CD4" w:rsidDel="00A51CD4" w:rsidRDefault="00A51CD4">
                    <w:pPr>
                      <w:rPr>
                        <w:del w:id="2777" w:author="naseem begum" w:date="2018-05-25T14:08:00Z"/>
                        <w:noProof/>
                      </w:rPr>
                      <w:pPrChange w:id="2778" w:author="naseem begum" w:date="2018-05-25T15:47:00Z">
                        <w:pPr>
                          <w:pStyle w:val="Bibliografa"/>
                        </w:pPr>
                      </w:pPrChange>
                    </w:pPr>
                    <w:del w:id="2779" w:author="naseem begum" w:date="2018-05-25T14:08:00Z">
                      <w:r w:rsidDel="00A51CD4">
                        <w:rPr>
                          <w:noProof/>
                        </w:rPr>
                        <w:delText xml:space="preserve">[18] </w:delText>
                      </w:r>
                    </w:del>
                  </w:p>
                </w:tc>
                <w:tc>
                  <w:tcPr>
                    <w:tcW w:w="0" w:type="auto"/>
                    <w:hideMark/>
                  </w:tcPr>
                  <w:p w14:paraId="324BDE5E" w14:textId="6904F3B7" w:rsidR="00A51CD4" w:rsidDel="00A51CD4" w:rsidRDefault="00A51CD4">
                    <w:pPr>
                      <w:rPr>
                        <w:del w:id="2780" w:author="naseem begum" w:date="2018-05-25T14:08:00Z"/>
                        <w:noProof/>
                      </w:rPr>
                      <w:pPrChange w:id="2781" w:author="naseem begum" w:date="2018-05-25T15:47:00Z">
                        <w:pPr>
                          <w:pStyle w:val="Bibliografa"/>
                        </w:pPr>
                      </w:pPrChange>
                    </w:pPr>
                    <w:del w:id="2782" w:author="naseem begum" w:date="2018-05-25T14:08:00Z">
                      <w:r w:rsidDel="00A51CD4">
                        <w:rPr>
                          <w:noProof/>
                        </w:rPr>
                        <w:delText>M. R. L. F. W. Thomas E. Murphy, «Market Guide for Software Requirement SOlution,» [En línea]. Available: https://www.gartner.com/doc/3356317/market-guide-software-requirements-definition.</w:delText>
                      </w:r>
                    </w:del>
                  </w:p>
                </w:tc>
              </w:tr>
              <w:tr w:rsidR="00A51CD4" w:rsidDel="00A51CD4" w14:paraId="2DC8668E" w14:textId="405CDF50">
                <w:trPr>
                  <w:divId w:val="470562644"/>
                  <w:tblCellSpacing w:w="15" w:type="dxa"/>
                  <w:del w:id="2783" w:author="naseem begum" w:date="2018-05-25T14:08:00Z"/>
                </w:trPr>
                <w:tc>
                  <w:tcPr>
                    <w:tcW w:w="50" w:type="pct"/>
                    <w:hideMark/>
                  </w:tcPr>
                  <w:p w14:paraId="138B7801" w14:textId="480A6A76" w:rsidR="00A51CD4" w:rsidDel="00A51CD4" w:rsidRDefault="00A51CD4">
                    <w:pPr>
                      <w:rPr>
                        <w:del w:id="2784" w:author="naseem begum" w:date="2018-05-25T14:08:00Z"/>
                        <w:noProof/>
                      </w:rPr>
                      <w:pPrChange w:id="2785" w:author="naseem begum" w:date="2018-05-25T15:47:00Z">
                        <w:pPr>
                          <w:pStyle w:val="Bibliografa"/>
                        </w:pPr>
                      </w:pPrChange>
                    </w:pPr>
                    <w:del w:id="2786" w:author="naseem begum" w:date="2018-05-25T14:08:00Z">
                      <w:r w:rsidDel="00A51CD4">
                        <w:rPr>
                          <w:noProof/>
                        </w:rPr>
                        <w:delText xml:space="preserve">[19] </w:delText>
                      </w:r>
                    </w:del>
                  </w:p>
                </w:tc>
                <w:tc>
                  <w:tcPr>
                    <w:tcW w:w="0" w:type="auto"/>
                    <w:hideMark/>
                  </w:tcPr>
                  <w:p w14:paraId="688768B2" w14:textId="531DFC17" w:rsidR="00A51CD4" w:rsidDel="00A51CD4" w:rsidRDefault="00A51CD4">
                    <w:pPr>
                      <w:rPr>
                        <w:del w:id="2787" w:author="naseem begum" w:date="2018-05-25T14:08:00Z"/>
                        <w:noProof/>
                      </w:rPr>
                      <w:pPrChange w:id="2788" w:author="naseem begum" w:date="2018-05-25T15:47:00Z">
                        <w:pPr>
                          <w:pStyle w:val="Bibliografa"/>
                        </w:pPr>
                      </w:pPrChange>
                    </w:pPr>
                    <w:del w:id="2789" w:author="naseem begum" w:date="2018-05-25T14:08:00Z">
                      <w:r w:rsidDel="00A51CD4">
                        <w:rPr>
                          <w:noProof/>
                        </w:rPr>
                        <w:delText>K. B. C. M. T. T. Amanda LeClair, «TechRadar™: Modern Software Requirements Management Tools, Q2 2016,» [En línea]. Available: https://www.forrester.com/report/TechRadar+Modern+Software+Requirements+Management+Tools+Q2+2016/-/E-RES131008.</w:delText>
                      </w:r>
                    </w:del>
                  </w:p>
                </w:tc>
              </w:tr>
              <w:tr w:rsidR="00A51CD4" w:rsidDel="00A51CD4" w14:paraId="1B6F1D5C" w14:textId="3B3A13CD">
                <w:trPr>
                  <w:divId w:val="470562644"/>
                  <w:tblCellSpacing w:w="15" w:type="dxa"/>
                  <w:del w:id="2790" w:author="naseem begum" w:date="2018-05-25T14:08:00Z"/>
                </w:trPr>
                <w:tc>
                  <w:tcPr>
                    <w:tcW w:w="50" w:type="pct"/>
                    <w:hideMark/>
                  </w:tcPr>
                  <w:p w14:paraId="7C133305" w14:textId="1DC681BF" w:rsidR="00A51CD4" w:rsidDel="00A51CD4" w:rsidRDefault="00A51CD4">
                    <w:pPr>
                      <w:rPr>
                        <w:del w:id="2791" w:author="naseem begum" w:date="2018-05-25T14:08:00Z"/>
                        <w:noProof/>
                      </w:rPr>
                      <w:pPrChange w:id="2792" w:author="naseem begum" w:date="2018-05-25T15:47:00Z">
                        <w:pPr>
                          <w:pStyle w:val="Bibliografa"/>
                        </w:pPr>
                      </w:pPrChange>
                    </w:pPr>
                    <w:del w:id="2793" w:author="naseem begum" w:date="2018-05-25T14:08:00Z">
                      <w:r w:rsidDel="00A51CD4">
                        <w:rPr>
                          <w:noProof/>
                        </w:rPr>
                        <w:delText xml:space="preserve">[20] </w:delText>
                      </w:r>
                    </w:del>
                  </w:p>
                </w:tc>
                <w:tc>
                  <w:tcPr>
                    <w:tcW w:w="0" w:type="auto"/>
                    <w:hideMark/>
                  </w:tcPr>
                  <w:p w14:paraId="07993411" w14:textId="2403A768" w:rsidR="00A51CD4" w:rsidDel="00A51CD4" w:rsidRDefault="00A51CD4">
                    <w:pPr>
                      <w:rPr>
                        <w:del w:id="2794" w:author="naseem begum" w:date="2018-05-25T14:08:00Z"/>
                        <w:noProof/>
                      </w:rPr>
                      <w:pPrChange w:id="2795" w:author="naseem begum" w:date="2018-05-25T15:47:00Z">
                        <w:pPr>
                          <w:pStyle w:val="Bibliografa"/>
                        </w:pPr>
                      </w:pPrChange>
                    </w:pPr>
                    <w:del w:id="2796" w:author="naseem begum" w:date="2018-05-25T14:08:00Z">
                      <w:r w:rsidDel="00A51CD4">
                        <w:rPr>
                          <w:noProof/>
                        </w:rPr>
                        <w:delText>S. M. ,. C. A. R. D. B. J. Beatty J., «Requirements Management Tools Evaluation Report,» [En línea]. Available: https://www.seilevel.com/business-analyst-resources/requirements-tools-reviews/.</w:delText>
                      </w:r>
                    </w:del>
                  </w:p>
                </w:tc>
              </w:tr>
              <w:tr w:rsidR="00A51CD4" w:rsidDel="00A51CD4" w14:paraId="54CE14D4" w14:textId="7414BFDD">
                <w:trPr>
                  <w:divId w:val="470562644"/>
                  <w:tblCellSpacing w:w="15" w:type="dxa"/>
                  <w:del w:id="2797" w:author="naseem begum" w:date="2018-05-25T14:08:00Z"/>
                </w:trPr>
                <w:tc>
                  <w:tcPr>
                    <w:tcW w:w="50" w:type="pct"/>
                    <w:hideMark/>
                  </w:tcPr>
                  <w:p w14:paraId="10C61A35" w14:textId="00B432AB" w:rsidR="00A51CD4" w:rsidDel="00A51CD4" w:rsidRDefault="00A51CD4">
                    <w:pPr>
                      <w:rPr>
                        <w:del w:id="2798" w:author="naseem begum" w:date="2018-05-25T14:08:00Z"/>
                        <w:noProof/>
                      </w:rPr>
                      <w:pPrChange w:id="2799" w:author="naseem begum" w:date="2018-05-25T15:47:00Z">
                        <w:pPr>
                          <w:pStyle w:val="Bibliografa"/>
                        </w:pPr>
                      </w:pPrChange>
                    </w:pPr>
                    <w:del w:id="2800" w:author="naseem begum" w:date="2018-05-25T14:08:00Z">
                      <w:r w:rsidDel="00A51CD4">
                        <w:rPr>
                          <w:noProof/>
                        </w:rPr>
                        <w:delText xml:space="preserve">[21] </w:delText>
                      </w:r>
                    </w:del>
                  </w:p>
                </w:tc>
                <w:tc>
                  <w:tcPr>
                    <w:tcW w:w="0" w:type="auto"/>
                    <w:hideMark/>
                  </w:tcPr>
                  <w:p w14:paraId="1AE8172F" w14:textId="186BA139" w:rsidR="00A51CD4" w:rsidDel="00A51CD4" w:rsidRDefault="00A51CD4">
                    <w:pPr>
                      <w:rPr>
                        <w:del w:id="2801" w:author="naseem begum" w:date="2018-05-25T14:08:00Z"/>
                        <w:noProof/>
                      </w:rPr>
                      <w:pPrChange w:id="2802" w:author="naseem begum" w:date="2018-05-25T15:47:00Z">
                        <w:pPr>
                          <w:pStyle w:val="Bibliografa"/>
                        </w:pPr>
                      </w:pPrChange>
                    </w:pPr>
                    <w:del w:id="2803" w:author="naseem begum" w:date="2018-05-25T14:08:00Z">
                      <w:r w:rsidDel="00A51CD4">
                        <w:rPr>
                          <w:noProof/>
                        </w:rPr>
                        <w:delText>IBM, «IBM Rational DOORS,» [En línea]. Available: https://www.ibm.com/us-en/marketplace/rational-doors.</w:delText>
                      </w:r>
                    </w:del>
                  </w:p>
                </w:tc>
              </w:tr>
              <w:tr w:rsidR="00A51CD4" w:rsidDel="00A51CD4" w14:paraId="5D992694" w14:textId="28DF917A">
                <w:trPr>
                  <w:divId w:val="470562644"/>
                  <w:tblCellSpacing w:w="15" w:type="dxa"/>
                  <w:del w:id="2804" w:author="naseem begum" w:date="2018-05-25T14:08:00Z"/>
                </w:trPr>
                <w:tc>
                  <w:tcPr>
                    <w:tcW w:w="50" w:type="pct"/>
                    <w:hideMark/>
                  </w:tcPr>
                  <w:p w14:paraId="0101F00C" w14:textId="478F120E" w:rsidR="00A51CD4" w:rsidDel="00A51CD4" w:rsidRDefault="00A51CD4">
                    <w:pPr>
                      <w:rPr>
                        <w:del w:id="2805" w:author="naseem begum" w:date="2018-05-25T14:08:00Z"/>
                        <w:noProof/>
                      </w:rPr>
                      <w:pPrChange w:id="2806" w:author="naseem begum" w:date="2018-05-25T15:47:00Z">
                        <w:pPr>
                          <w:pStyle w:val="Bibliografa"/>
                        </w:pPr>
                      </w:pPrChange>
                    </w:pPr>
                    <w:del w:id="2807" w:author="naseem begum" w:date="2018-05-25T14:08:00Z">
                      <w:r w:rsidDel="00A51CD4">
                        <w:rPr>
                          <w:noProof/>
                        </w:rPr>
                        <w:delText xml:space="preserve">[22] </w:delText>
                      </w:r>
                    </w:del>
                  </w:p>
                </w:tc>
                <w:tc>
                  <w:tcPr>
                    <w:tcW w:w="0" w:type="auto"/>
                    <w:hideMark/>
                  </w:tcPr>
                  <w:p w14:paraId="4262A678" w14:textId="659F3C77" w:rsidR="00A51CD4" w:rsidDel="00A51CD4" w:rsidRDefault="00A51CD4">
                    <w:pPr>
                      <w:rPr>
                        <w:del w:id="2808" w:author="naseem begum" w:date="2018-05-25T14:08:00Z"/>
                        <w:noProof/>
                      </w:rPr>
                      <w:pPrChange w:id="2809" w:author="naseem begum" w:date="2018-05-25T15:47:00Z">
                        <w:pPr>
                          <w:pStyle w:val="Bibliografa"/>
                        </w:pPr>
                      </w:pPrChange>
                    </w:pPr>
                    <w:del w:id="2810" w:author="naseem begum" w:date="2018-05-25T14:08:00Z">
                      <w:r w:rsidDel="00A51CD4">
                        <w:rPr>
                          <w:noProof/>
                        </w:rPr>
                        <w:delText>eDev Technologies, «Modern Requirements4TFS,» [En línea]. Available: https://www.modernrequirements.com/modern-requirements4tfs/.</w:delText>
                      </w:r>
                    </w:del>
                  </w:p>
                </w:tc>
              </w:tr>
              <w:tr w:rsidR="00A51CD4" w:rsidDel="00A51CD4" w14:paraId="28F1168F" w14:textId="473B1B30">
                <w:trPr>
                  <w:divId w:val="470562644"/>
                  <w:tblCellSpacing w:w="15" w:type="dxa"/>
                  <w:del w:id="2811" w:author="naseem begum" w:date="2018-05-25T14:08:00Z"/>
                </w:trPr>
                <w:tc>
                  <w:tcPr>
                    <w:tcW w:w="50" w:type="pct"/>
                    <w:hideMark/>
                  </w:tcPr>
                  <w:p w14:paraId="5769F107" w14:textId="63D42550" w:rsidR="00A51CD4" w:rsidDel="00A51CD4" w:rsidRDefault="00A51CD4">
                    <w:pPr>
                      <w:rPr>
                        <w:del w:id="2812" w:author="naseem begum" w:date="2018-05-25T14:08:00Z"/>
                        <w:noProof/>
                      </w:rPr>
                      <w:pPrChange w:id="2813" w:author="naseem begum" w:date="2018-05-25T15:47:00Z">
                        <w:pPr>
                          <w:pStyle w:val="Bibliografa"/>
                        </w:pPr>
                      </w:pPrChange>
                    </w:pPr>
                    <w:del w:id="2814" w:author="naseem begum" w:date="2018-05-25T14:08:00Z">
                      <w:r w:rsidDel="00A51CD4">
                        <w:rPr>
                          <w:noProof/>
                        </w:rPr>
                        <w:delText xml:space="preserve">[23] </w:delText>
                      </w:r>
                    </w:del>
                  </w:p>
                </w:tc>
                <w:tc>
                  <w:tcPr>
                    <w:tcW w:w="0" w:type="auto"/>
                    <w:hideMark/>
                  </w:tcPr>
                  <w:p w14:paraId="16507DA6" w14:textId="1A4E41B2" w:rsidR="00A51CD4" w:rsidDel="00A51CD4" w:rsidRDefault="00A51CD4">
                    <w:pPr>
                      <w:rPr>
                        <w:del w:id="2815" w:author="naseem begum" w:date="2018-05-25T14:08:00Z"/>
                        <w:noProof/>
                      </w:rPr>
                      <w:pPrChange w:id="2816" w:author="naseem begum" w:date="2018-05-25T15:47:00Z">
                        <w:pPr>
                          <w:pStyle w:val="Bibliografa"/>
                        </w:pPr>
                      </w:pPrChange>
                    </w:pPr>
                    <w:del w:id="2817" w:author="naseem begum" w:date="2018-05-25T14:08:00Z">
                      <w:r w:rsidDel="00A51CD4">
                        <w:rPr>
                          <w:noProof/>
                        </w:rPr>
                        <w:delText>JAMA Software, «JAMA,» [En línea]. Available: https://www.jamasoftware.com/.</w:delText>
                      </w:r>
                    </w:del>
                  </w:p>
                </w:tc>
              </w:tr>
              <w:tr w:rsidR="00A51CD4" w:rsidDel="00A51CD4" w14:paraId="0FC23143" w14:textId="3B858CD1">
                <w:trPr>
                  <w:divId w:val="470562644"/>
                  <w:tblCellSpacing w:w="15" w:type="dxa"/>
                  <w:del w:id="2818" w:author="naseem begum" w:date="2018-05-25T14:08:00Z"/>
                </w:trPr>
                <w:tc>
                  <w:tcPr>
                    <w:tcW w:w="50" w:type="pct"/>
                    <w:hideMark/>
                  </w:tcPr>
                  <w:p w14:paraId="43FB29D7" w14:textId="1E30C04C" w:rsidR="00A51CD4" w:rsidDel="00A51CD4" w:rsidRDefault="00A51CD4">
                    <w:pPr>
                      <w:rPr>
                        <w:del w:id="2819" w:author="naseem begum" w:date="2018-05-25T14:08:00Z"/>
                        <w:noProof/>
                      </w:rPr>
                      <w:pPrChange w:id="2820" w:author="naseem begum" w:date="2018-05-25T15:47:00Z">
                        <w:pPr>
                          <w:pStyle w:val="Bibliografa"/>
                        </w:pPr>
                      </w:pPrChange>
                    </w:pPr>
                    <w:del w:id="2821" w:author="naseem begum" w:date="2018-05-25T14:08:00Z">
                      <w:r w:rsidDel="00A51CD4">
                        <w:rPr>
                          <w:noProof/>
                        </w:rPr>
                        <w:delText xml:space="preserve">[24] </w:delText>
                      </w:r>
                    </w:del>
                  </w:p>
                </w:tc>
                <w:tc>
                  <w:tcPr>
                    <w:tcW w:w="0" w:type="auto"/>
                    <w:hideMark/>
                  </w:tcPr>
                  <w:p w14:paraId="1580F84C" w14:textId="7BC7D00D" w:rsidR="00A51CD4" w:rsidDel="00A51CD4" w:rsidRDefault="00A51CD4">
                    <w:pPr>
                      <w:rPr>
                        <w:del w:id="2822" w:author="naseem begum" w:date="2018-05-25T14:08:00Z"/>
                        <w:noProof/>
                      </w:rPr>
                      <w:pPrChange w:id="2823" w:author="naseem begum" w:date="2018-05-25T15:47:00Z">
                        <w:pPr>
                          <w:pStyle w:val="Bibliografa"/>
                        </w:pPr>
                      </w:pPrChange>
                    </w:pPr>
                    <w:del w:id="2824" w:author="naseem begum" w:date="2018-05-25T14:08:00Z">
                      <w:r w:rsidDel="00A51CD4">
                        <w:rPr>
                          <w:noProof/>
                        </w:rPr>
                        <w:delText>«Agile Methodology,» [En línea]. Available: http://agilemethodology.org/.</w:delText>
                      </w:r>
                    </w:del>
                  </w:p>
                </w:tc>
              </w:tr>
              <w:tr w:rsidR="00A51CD4" w:rsidDel="00A51CD4" w14:paraId="10886CEA" w14:textId="098D8D70">
                <w:trPr>
                  <w:divId w:val="470562644"/>
                  <w:tblCellSpacing w:w="15" w:type="dxa"/>
                  <w:del w:id="2825" w:author="naseem begum" w:date="2018-05-25T14:08:00Z"/>
                </w:trPr>
                <w:tc>
                  <w:tcPr>
                    <w:tcW w:w="50" w:type="pct"/>
                    <w:hideMark/>
                  </w:tcPr>
                  <w:p w14:paraId="27E88CEA" w14:textId="4F75CB65" w:rsidR="00A51CD4" w:rsidDel="00A51CD4" w:rsidRDefault="00A51CD4">
                    <w:pPr>
                      <w:rPr>
                        <w:del w:id="2826" w:author="naseem begum" w:date="2018-05-25T14:08:00Z"/>
                        <w:noProof/>
                      </w:rPr>
                      <w:pPrChange w:id="2827" w:author="naseem begum" w:date="2018-05-25T15:47:00Z">
                        <w:pPr>
                          <w:pStyle w:val="Bibliografa"/>
                        </w:pPr>
                      </w:pPrChange>
                    </w:pPr>
                    <w:del w:id="2828" w:author="naseem begum" w:date="2018-05-25T14:08:00Z">
                      <w:r w:rsidDel="00A51CD4">
                        <w:rPr>
                          <w:noProof/>
                        </w:rPr>
                        <w:delText xml:space="preserve">[25] </w:delText>
                      </w:r>
                    </w:del>
                  </w:p>
                </w:tc>
                <w:tc>
                  <w:tcPr>
                    <w:tcW w:w="0" w:type="auto"/>
                    <w:hideMark/>
                  </w:tcPr>
                  <w:p w14:paraId="1F72C1FB" w14:textId="6A5CEA18" w:rsidR="00A51CD4" w:rsidDel="00A51CD4" w:rsidRDefault="00A51CD4">
                    <w:pPr>
                      <w:rPr>
                        <w:del w:id="2829" w:author="naseem begum" w:date="2018-05-25T14:08:00Z"/>
                        <w:noProof/>
                      </w:rPr>
                      <w:pPrChange w:id="2830" w:author="naseem begum" w:date="2018-05-25T15:47:00Z">
                        <w:pPr>
                          <w:pStyle w:val="Bibliografa"/>
                        </w:pPr>
                      </w:pPrChange>
                    </w:pPr>
                    <w:del w:id="2831" w:author="naseem begum" w:date="2018-05-25T14:08:00Z">
                      <w:r w:rsidDel="00A51CD4">
                        <w:rPr>
                          <w:noProof/>
                        </w:rPr>
                        <w:delText>Atlassian, «Bitbucket,» [En línea]. Available: https://bitbucket.org/.</w:delText>
                      </w:r>
                    </w:del>
                  </w:p>
                </w:tc>
              </w:tr>
              <w:tr w:rsidR="00A51CD4" w:rsidDel="00A51CD4" w14:paraId="6BD345DF" w14:textId="03BAA655">
                <w:trPr>
                  <w:divId w:val="470562644"/>
                  <w:tblCellSpacing w:w="15" w:type="dxa"/>
                  <w:del w:id="2832" w:author="naseem begum" w:date="2018-05-25T14:08:00Z"/>
                </w:trPr>
                <w:tc>
                  <w:tcPr>
                    <w:tcW w:w="50" w:type="pct"/>
                    <w:hideMark/>
                  </w:tcPr>
                  <w:p w14:paraId="5CC6FF5C" w14:textId="09F4F7DB" w:rsidR="00A51CD4" w:rsidDel="00A51CD4" w:rsidRDefault="00A51CD4">
                    <w:pPr>
                      <w:rPr>
                        <w:del w:id="2833" w:author="naseem begum" w:date="2018-05-25T14:08:00Z"/>
                        <w:noProof/>
                      </w:rPr>
                      <w:pPrChange w:id="2834" w:author="naseem begum" w:date="2018-05-25T15:47:00Z">
                        <w:pPr>
                          <w:pStyle w:val="Bibliografa"/>
                        </w:pPr>
                      </w:pPrChange>
                    </w:pPr>
                    <w:del w:id="2835" w:author="naseem begum" w:date="2018-05-25T14:08:00Z">
                      <w:r w:rsidDel="00A51CD4">
                        <w:rPr>
                          <w:noProof/>
                        </w:rPr>
                        <w:delText xml:space="preserve">[26] </w:delText>
                      </w:r>
                    </w:del>
                  </w:p>
                </w:tc>
                <w:tc>
                  <w:tcPr>
                    <w:tcW w:w="0" w:type="auto"/>
                    <w:hideMark/>
                  </w:tcPr>
                  <w:p w14:paraId="593F48A8" w14:textId="30AD4EF4" w:rsidR="00A51CD4" w:rsidDel="00A51CD4" w:rsidRDefault="00A51CD4">
                    <w:pPr>
                      <w:rPr>
                        <w:del w:id="2836" w:author="naseem begum" w:date="2018-05-25T14:08:00Z"/>
                        <w:noProof/>
                      </w:rPr>
                      <w:pPrChange w:id="2837" w:author="naseem begum" w:date="2018-05-25T15:47:00Z">
                        <w:pPr>
                          <w:pStyle w:val="Bibliografa"/>
                        </w:pPr>
                      </w:pPrChange>
                    </w:pPr>
                    <w:del w:id="2838" w:author="naseem begum" w:date="2018-05-25T14:08:00Z">
                      <w:r w:rsidDel="00A51CD4">
                        <w:rPr>
                          <w:noProof/>
                        </w:rPr>
                        <w:delText>L. Torvalds, «Git,» [En línea]. Available: https://git-scm.com/.</w:delText>
                      </w:r>
                    </w:del>
                  </w:p>
                </w:tc>
              </w:tr>
              <w:tr w:rsidR="00A51CD4" w:rsidDel="00A51CD4" w14:paraId="783F6C13" w14:textId="7E10CE59">
                <w:trPr>
                  <w:divId w:val="470562644"/>
                  <w:tblCellSpacing w:w="15" w:type="dxa"/>
                  <w:del w:id="2839" w:author="naseem begum" w:date="2018-05-25T14:08:00Z"/>
                </w:trPr>
                <w:tc>
                  <w:tcPr>
                    <w:tcW w:w="50" w:type="pct"/>
                    <w:hideMark/>
                  </w:tcPr>
                  <w:p w14:paraId="232C6AFC" w14:textId="5057209B" w:rsidR="00A51CD4" w:rsidDel="00A51CD4" w:rsidRDefault="00A51CD4">
                    <w:pPr>
                      <w:rPr>
                        <w:del w:id="2840" w:author="naseem begum" w:date="2018-05-25T14:08:00Z"/>
                        <w:noProof/>
                      </w:rPr>
                      <w:pPrChange w:id="2841" w:author="naseem begum" w:date="2018-05-25T15:47:00Z">
                        <w:pPr>
                          <w:pStyle w:val="Bibliografa"/>
                        </w:pPr>
                      </w:pPrChange>
                    </w:pPr>
                    <w:del w:id="2842" w:author="naseem begum" w:date="2018-05-25T14:08:00Z">
                      <w:r w:rsidDel="00A51CD4">
                        <w:rPr>
                          <w:noProof/>
                        </w:rPr>
                        <w:delText xml:space="preserve">[27] </w:delText>
                      </w:r>
                    </w:del>
                  </w:p>
                </w:tc>
                <w:tc>
                  <w:tcPr>
                    <w:tcW w:w="0" w:type="auto"/>
                    <w:hideMark/>
                  </w:tcPr>
                  <w:p w14:paraId="7A10F978" w14:textId="51CB4487" w:rsidR="00A51CD4" w:rsidDel="00A51CD4" w:rsidRDefault="00A51CD4">
                    <w:pPr>
                      <w:rPr>
                        <w:del w:id="2843" w:author="naseem begum" w:date="2018-05-25T14:08:00Z"/>
                        <w:noProof/>
                      </w:rPr>
                      <w:pPrChange w:id="2844" w:author="naseem begum" w:date="2018-05-25T15:47:00Z">
                        <w:pPr>
                          <w:pStyle w:val="Bibliografa"/>
                        </w:pPr>
                      </w:pPrChange>
                    </w:pPr>
                    <w:del w:id="2845" w:author="naseem begum" w:date="2018-05-25T14:08:00Z">
                      <w:r w:rsidDel="00A51CD4">
                        <w:rPr>
                          <w:noProof/>
                        </w:rPr>
                        <w:delText>«Web Services,» [En línea]. Available: https://es.wikipedia.org/wiki/Servicio_web.</w:delText>
                      </w:r>
                    </w:del>
                  </w:p>
                </w:tc>
              </w:tr>
              <w:tr w:rsidR="00A51CD4" w:rsidDel="00A51CD4" w14:paraId="77E8F2AE" w14:textId="7A830A58">
                <w:trPr>
                  <w:divId w:val="470562644"/>
                  <w:tblCellSpacing w:w="15" w:type="dxa"/>
                  <w:del w:id="2846" w:author="naseem begum" w:date="2018-05-25T14:08:00Z"/>
                </w:trPr>
                <w:tc>
                  <w:tcPr>
                    <w:tcW w:w="50" w:type="pct"/>
                    <w:hideMark/>
                  </w:tcPr>
                  <w:p w14:paraId="3421FBEE" w14:textId="72035269" w:rsidR="00A51CD4" w:rsidDel="00A51CD4" w:rsidRDefault="00A51CD4">
                    <w:pPr>
                      <w:rPr>
                        <w:del w:id="2847" w:author="naseem begum" w:date="2018-05-25T14:08:00Z"/>
                        <w:noProof/>
                      </w:rPr>
                      <w:pPrChange w:id="2848" w:author="naseem begum" w:date="2018-05-25T15:47:00Z">
                        <w:pPr>
                          <w:pStyle w:val="Bibliografa"/>
                        </w:pPr>
                      </w:pPrChange>
                    </w:pPr>
                    <w:del w:id="2849" w:author="naseem begum" w:date="2018-05-25T14:08:00Z">
                      <w:r w:rsidDel="00A51CD4">
                        <w:rPr>
                          <w:noProof/>
                        </w:rPr>
                        <w:delText xml:space="preserve">[28] </w:delText>
                      </w:r>
                    </w:del>
                  </w:p>
                </w:tc>
                <w:tc>
                  <w:tcPr>
                    <w:tcW w:w="0" w:type="auto"/>
                    <w:hideMark/>
                  </w:tcPr>
                  <w:p w14:paraId="16CAAA03" w14:textId="5C3F112E" w:rsidR="00A51CD4" w:rsidDel="00A51CD4" w:rsidRDefault="00A51CD4">
                    <w:pPr>
                      <w:rPr>
                        <w:del w:id="2850" w:author="naseem begum" w:date="2018-05-25T14:08:00Z"/>
                        <w:noProof/>
                      </w:rPr>
                      <w:pPrChange w:id="2851" w:author="naseem begum" w:date="2018-05-25T15:47:00Z">
                        <w:pPr>
                          <w:pStyle w:val="Bibliografa"/>
                        </w:pPr>
                      </w:pPrChange>
                    </w:pPr>
                    <w:del w:id="2852" w:author="naseem begum" w:date="2018-05-25T14:08:00Z">
                      <w:r w:rsidDel="00A51CD4">
                        <w:rPr>
                          <w:noProof/>
                        </w:rPr>
                        <w:delText>Google, «Google Drive,» [En línea]. Available: https://www.google.com/intl/es_ALL/drive/.</w:delText>
                      </w:r>
                    </w:del>
                  </w:p>
                </w:tc>
              </w:tr>
              <w:tr w:rsidR="00A51CD4" w:rsidDel="00A51CD4" w14:paraId="5C2F39AD" w14:textId="5F30EFDD">
                <w:trPr>
                  <w:divId w:val="470562644"/>
                  <w:tblCellSpacing w:w="15" w:type="dxa"/>
                  <w:del w:id="2853" w:author="naseem begum" w:date="2018-05-25T14:08:00Z"/>
                </w:trPr>
                <w:tc>
                  <w:tcPr>
                    <w:tcW w:w="50" w:type="pct"/>
                    <w:hideMark/>
                  </w:tcPr>
                  <w:p w14:paraId="3EB2E2E4" w14:textId="38C598B8" w:rsidR="00A51CD4" w:rsidDel="00A51CD4" w:rsidRDefault="00A51CD4">
                    <w:pPr>
                      <w:rPr>
                        <w:del w:id="2854" w:author="naseem begum" w:date="2018-05-25T14:08:00Z"/>
                        <w:noProof/>
                      </w:rPr>
                      <w:pPrChange w:id="2855" w:author="naseem begum" w:date="2018-05-25T15:47:00Z">
                        <w:pPr>
                          <w:pStyle w:val="Bibliografa"/>
                        </w:pPr>
                      </w:pPrChange>
                    </w:pPr>
                    <w:del w:id="2856" w:author="naseem begum" w:date="2018-05-25T14:08:00Z">
                      <w:r w:rsidDel="00A51CD4">
                        <w:rPr>
                          <w:noProof/>
                        </w:rPr>
                        <w:delText xml:space="preserve">[29] </w:delText>
                      </w:r>
                    </w:del>
                  </w:p>
                </w:tc>
                <w:tc>
                  <w:tcPr>
                    <w:tcW w:w="0" w:type="auto"/>
                    <w:hideMark/>
                  </w:tcPr>
                  <w:p w14:paraId="6FB70B09" w14:textId="13DB4D4B" w:rsidR="00A51CD4" w:rsidDel="00A51CD4" w:rsidRDefault="00A51CD4">
                    <w:pPr>
                      <w:rPr>
                        <w:del w:id="2857" w:author="naseem begum" w:date="2018-05-25T14:08:00Z"/>
                        <w:noProof/>
                      </w:rPr>
                      <w:pPrChange w:id="2858" w:author="naseem begum" w:date="2018-05-25T15:47:00Z">
                        <w:pPr>
                          <w:pStyle w:val="Bibliografa"/>
                        </w:pPr>
                      </w:pPrChange>
                    </w:pPr>
                    <w:del w:id="2859" w:author="naseem begum" w:date="2018-05-25T14:08:00Z">
                      <w:r w:rsidDel="00A51CD4">
                        <w:rPr>
                          <w:noProof/>
                        </w:rPr>
                        <w:delText>A. R. Méndez, «Desarrollo y mejora de servicios,» [En línea]. Available: https://upcommons.upc.edu/bitstream/handle/2117/114148/126696.pdf.</w:delText>
                      </w:r>
                    </w:del>
                  </w:p>
                </w:tc>
              </w:tr>
              <w:tr w:rsidR="00A51CD4" w:rsidDel="00A51CD4" w14:paraId="6C6EBAA0" w14:textId="5D0E17E1">
                <w:trPr>
                  <w:divId w:val="470562644"/>
                  <w:tblCellSpacing w:w="15" w:type="dxa"/>
                  <w:del w:id="2860" w:author="naseem begum" w:date="2018-05-25T14:08:00Z"/>
                </w:trPr>
                <w:tc>
                  <w:tcPr>
                    <w:tcW w:w="50" w:type="pct"/>
                    <w:hideMark/>
                  </w:tcPr>
                  <w:p w14:paraId="1AC480C9" w14:textId="005E8F2B" w:rsidR="00A51CD4" w:rsidDel="00A51CD4" w:rsidRDefault="00A51CD4">
                    <w:pPr>
                      <w:rPr>
                        <w:del w:id="2861" w:author="naseem begum" w:date="2018-05-25T14:08:00Z"/>
                        <w:noProof/>
                      </w:rPr>
                      <w:pPrChange w:id="2862" w:author="naseem begum" w:date="2018-05-25T15:47:00Z">
                        <w:pPr>
                          <w:pStyle w:val="Bibliografa"/>
                        </w:pPr>
                      </w:pPrChange>
                    </w:pPr>
                    <w:del w:id="2863" w:author="naseem begum" w:date="2018-05-25T14:08:00Z">
                      <w:r w:rsidDel="00A51CD4">
                        <w:rPr>
                          <w:noProof/>
                        </w:rPr>
                        <w:delText xml:space="preserve">[30] </w:delText>
                      </w:r>
                    </w:del>
                  </w:p>
                </w:tc>
                <w:tc>
                  <w:tcPr>
                    <w:tcW w:w="0" w:type="auto"/>
                    <w:hideMark/>
                  </w:tcPr>
                  <w:p w14:paraId="7F8D57D0" w14:textId="107469DE" w:rsidR="00A51CD4" w:rsidDel="00A51CD4" w:rsidRDefault="00A51CD4">
                    <w:pPr>
                      <w:rPr>
                        <w:del w:id="2864" w:author="naseem begum" w:date="2018-05-25T14:08:00Z"/>
                        <w:noProof/>
                      </w:rPr>
                      <w:pPrChange w:id="2865" w:author="naseem begum" w:date="2018-05-25T15:47:00Z">
                        <w:pPr>
                          <w:pStyle w:val="Bibliografa"/>
                        </w:pPr>
                      </w:pPrChange>
                    </w:pPr>
                    <w:del w:id="2866" w:author="naseem begum" w:date="2018-05-25T14:08:00Z">
                      <w:r w:rsidDel="00A51CD4">
                        <w:rPr>
                          <w:noProof/>
                        </w:rPr>
                        <w:delText>Oracle, «Java Code Conventions,» [En línea]. Available: http://www.oracle.com/technetwork/java/codeconvtoc-136057.html.</w:delText>
                      </w:r>
                    </w:del>
                  </w:p>
                </w:tc>
              </w:tr>
              <w:tr w:rsidR="00A51CD4" w:rsidDel="00A51CD4" w14:paraId="5B2AC66A" w14:textId="4C26531E">
                <w:trPr>
                  <w:divId w:val="470562644"/>
                  <w:tblCellSpacing w:w="15" w:type="dxa"/>
                  <w:del w:id="2867" w:author="naseem begum" w:date="2018-05-25T14:08:00Z"/>
                </w:trPr>
                <w:tc>
                  <w:tcPr>
                    <w:tcW w:w="50" w:type="pct"/>
                    <w:hideMark/>
                  </w:tcPr>
                  <w:p w14:paraId="6EFA73E6" w14:textId="050916A8" w:rsidR="00A51CD4" w:rsidDel="00A51CD4" w:rsidRDefault="00A51CD4">
                    <w:pPr>
                      <w:rPr>
                        <w:del w:id="2868" w:author="naseem begum" w:date="2018-05-25T14:08:00Z"/>
                        <w:noProof/>
                      </w:rPr>
                      <w:pPrChange w:id="2869" w:author="naseem begum" w:date="2018-05-25T15:47:00Z">
                        <w:pPr>
                          <w:pStyle w:val="Bibliografa"/>
                        </w:pPr>
                      </w:pPrChange>
                    </w:pPr>
                    <w:del w:id="2870" w:author="naseem begum" w:date="2018-05-25T14:08:00Z">
                      <w:r w:rsidDel="00A51CD4">
                        <w:rPr>
                          <w:noProof/>
                        </w:rPr>
                        <w:delText xml:space="preserve">[31] </w:delText>
                      </w:r>
                    </w:del>
                  </w:p>
                </w:tc>
                <w:tc>
                  <w:tcPr>
                    <w:tcW w:w="0" w:type="auto"/>
                    <w:hideMark/>
                  </w:tcPr>
                  <w:p w14:paraId="193D2E6D" w14:textId="02532E5D" w:rsidR="00A51CD4" w:rsidDel="00A51CD4" w:rsidRDefault="00A51CD4">
                    <w:pPr>
                      <w:rPr>
                        <w:del w:id="2871" w:author="naseem begum" w:date="2018-05-25T14:08:00Z"/>
                        <w:noProof/>
                      </w:rPr>
                      <w:pPrChange w:id="2872" w:author="naseem begum" w:date="2018-05-25T15:47:00Z">
                        <w:pPr>
                          <w:pStyle w:val="Bibliografa"/>
                        </w:pPr>
                      </w:pPrChange>
                    </w:pPr>
                    <w:del w:id="2873" w:author="naseem begum" w:date="2018-05-25T14:08:00Z">
                      <w:r w:rsidDel="00A51CD4">
                        <w:rPr>
                          <w:noProof/>
                        </w:rPr>
                        <w:delText>Postman, «Postman,» [En línea]. Available: https://www.getpostman.com/.</w:delText>
                      </w:r>
                    </w:del>
                  </w:p>
                </w:tc>
              </w:tr>
              <w:tr w:rsidR="00A51CD4" w:rsidDel="00A51CD4" w14:paraId="272982D8" w14:textId="55435FE2">
                <w:trPr>
                  <w:divId w:val="470562644"/>
                  <w:tblCellSpacing w:w="15" w:type="dxa"/>
                  <w:del w:id="2874" w:author="naseem begum" w:date="2018-05-25T14:08:00Z"/>
                </w:trPr>
                <w:tc>
                  <w:tcPr>
                    <w:tcW w:w="50" w:type="pct"/>
                    <w:hideMark/>
                  </w:tcPr>
                  <w:p w14:paraId="130AC0E7" w14:textId="05464574" w:rsidR="00A51CD4" w:rsidDel="00A51CD4" w:rsidRDefault="00A51CD4">
                    <w:pPr>
                      <w:rPr>
                        <w:del w:id="2875" w:author="naseem begum" w:date="2018-05-25T14:08:00Z"/>
                        <w:noProof/>
                      </w:rPr>
                      <w:pPrChange w:id="2876" w:author="naseem begum" w:date="2018-05-25T15:47:00Z">
                        <w:pPr>
                          <w:pStyle w:val="Bibliografa"/>
                        </w:pPr>
                      </w:pPrChange>
                    </w:pPr>
                    <w:del w:id="2877" w:author="naseem begum" w:date="2018-05-25T14:08:00Z">
                      <w:r w:rsidDel="00A51CD4">
                        <w:rPr>
                          <w:noProof/>
                        </w:rPr>
                        <w:delText xml:space="preserve">[32] </w:delText>
                      </w:r>
                    </w:del>
                  </w:p>
                </w:tc>
                <w:tc>
                  <w:tcPr>
                    <w:tcW w:w="0" w:type="auto"/>
                    <w:hideMark/>
                  </w:tcPr>
                  <w:p w14:paraId="1E972314" w14:textId="6A5EE350" w:rsidR="00A51CD4" w:rsidDel="00A51CD4" w:rsidRDefault="00A51CD4">
                    <w:pPr>
                      <w:rPr>
                        <w:del w:id="2878" w:author="naseem begum" w:date="2018-05-25T14:08:00Z"/>
                        <w:noProof/>
                      </w:rPr>
                      <w:pPrChange w:id="2879" w:author="naseem begum" w:date="2018-05-25T15:47:00Z">
                        <w:pPr>
                          <w:pStyle w:val="Bibliografa"/>
                        </w:pPr>
                      </w:pPrChange>
                    </w:pPr>
                    <w:del w:id="2880" w:author="naseem begum" w:date="2018-05-25T14:08:00Z">
                      <w:r w:rsidDel="00A51CD4">
                        <w:rPr>
                          <w:noProof/>
                        </w:rPr>
                        <w:delText>J. Haleby, «REST Assured,» [En línea]. Available: http://rest-assured.io/.</w:delText>
                      </w:r>
                    </w:del>
                  </w:p>
                </w:tc>
              </w:tr>
              <w:tr w:rsidR="00A51CD4" w:rsidDel="00A51CD4" w14:paraId="550FB03D" w14:textId="33C17168">
                <w:trPr>
                  <w:divId w:val="470562644"/>
                  <w:tblCellSpacing w:w="15" w:type="dxa"/>
                  <w:del w:id="2881" w:author="naseem begum" w:date="2018-05-25T14:08:00Z"/>
                </w:trPr>
                <w:tc>
                  <w:tcPr>
                    <w:tcW w:w="50" w:type="pct"/>
                    <w:hideMark/>
                  </w:tcPr>
                  <w:p w14:paraId="7E8D645E" w14:textId="7C8C8800" w:rsidR="00A51CD4" w:rsidDel="00A51CD4" w:rsidRDefault="00A51CD4">
                    <w:pPr>
                      <w:rPr>
                        <w:del w:id="2882" w:author="naseem begum" w:date="2018-05-25T14:08:00Z"/>
                        <w:noProof/>
                      </w:rPr>
                      <w:pPrChange w:id="2883" w:author="naseem begum" w:date="2018-05-25T15:47:00Z">
                        <w:pPr>
                          <w:pStyle w:val="Bibliografa"/>
                        </w:pPr>
                      </w:pPrChange>
                    </w:pPr>
                    <w:del w:id="2884" w:author="naseem begum" w:date="2018-05-25T14:08:00Z">
                      <w:r w:rsidDel="00A51CD4">
                        <w:rPr>
                          <w:noProof/>
                        </w:rPr>
                        <w:delText xml:space="preserve">[33] </w:delText>
                      </w:r>
                    </w:del>
                  </w:p>
                </w:tc>
                <w:tc>
                  <w:tcPr>
                    <w:tcW w:w="0" w:type="auto"/>
                    <w:hideMark/>
                  </w:tcPr>
                  <w:p w14:paraId="11506A6E" w14:textId="5FC8C1D8" w:rsidR="00A51CD4" w:rsidDel="00A51CD4" w:rsidRDefault="00A51CD4">
                    <w:pPr>
                      <w:rPr>
                        <w:del w:id="2885" w:author="naseem begum" w:date="2018-05-25T14:08:00Z"/>
                        <w:noProof/>
                      </w:rPr>
                      <w:pPrChange w:id="2886" w:author="naseem begum" w:date="2018-05-25T15:47:00Z">
                        <w:pPr>
                          <w:pStyle w:val="Bibliografa"/>
                        </w:pPr>
                      </w:pPrChange>
                    </w:pPr>
                    <w:del w:id="2887" w:author="naseem begum" w:date="2018-05-25T14:08:00Z">
                      <w:r w:rsidDel="00A51CD4">
                        <w:rPr>
                          <w:noProof/>
                        </w:rPr>
                        <w:delText>Wikipedia, «Digrama de Gantt,» [En línea]. Available: https://es.wikipedia.org/wiki/Diagrama_de_Gantt. [Último acceso: 04 04 2018].</w:delText>
                      </w:r>
                    </w:del>
                  </w:p>
                </w:tc>
              </w:tr>
              <w:tr w:rsidR="00A51CD4" w:rsidDel="00A51CD4" w14:paraId="0CA62F8C" w14:textId="5A7ED4ED">
                <w:trPr>
                  <w:divId w:val="470562644"/>
                  <w:tblCellSpacing w:w="15" w:type="dxa"/>
                  <w:del w:id="2888" w:author="naseem begum" w:date="2018-05-25T14:08:00Z"/>
                </w:trPr>
                <w:tc>
                  <w:tcPr>
                    <w:tcW w:w="50" w:type="pct"/>
                    <w:hideMark/>
                  </w:tcPr>
                  <w:p w14:paraId="55E8E96D" w14:textId="6EB1F7E6" w:rsidR="00A51CD4" w:rsidDel="00A51CD4" w:rsidRDefault="00A51CD4">
                    <w:pPr>
                      <w:rPr>
                        <w:del w:id="2889" w:author="naseem begum" w:date="2018-05-25T14:08:00Z"/>
                        <w:noProof/>
                      </w:rPr>
                      <w:pPrChange w:id="2890" w:author="naseem begum" w:date="2018-05-25T15:47:00Z">
                        <w:pPr>
                          <w:pStyle w:val="Bibliografa"/>
                        </w:pPr>
                      </w:pPrChange>
                    </w:pPr>
                    <w:del w:id="2891" w:author="naseem begum" w:date="2018-05-25T14:08:00Z">
                      <w:r w:rsidDel="00A51CD4">
                        <w:rPr>
                          <w:noProof/>
                        </w:rPr>
                        <w:delText xml:space="preserve">[34] </w:delText>
                      </w:r>
                    </w:del>
                  </w:p>
                </w:tc>
                <w:tc>
                  <w:tcPr>
                    <w:tcW w:w="0" w:type="auto"/>
                    <w:hideMark/>
                  </w:tcPr>
                  <w:p w14:paraId="634FEF8F" w14:textId="197938A5" w:rsidR="00A51CD4" w:rsidDel="00A51CD4" w:rsidRDefault="00A51CD4">
                    <w:pPr>
                      <w:rPr>
                        <w:del w:id="2892" w:author="naseem begum" w:date="2018-05-25T14:08:00Z"/>
                        <w:noProof/>
                      </w:rPr>
                      <w:pPrChange w:id="2893" w:author="naseem begum" w:date="2018-05-25T15:47:00Z">
                        <w:pPr>
                          <w:pStyle w:val="Bibliografa"/>
                        </w:pPr>
                      </w:pPrChange>
                    </w:pPr>
                    <w:del w:id="2894" w:author="naseem begum" w:date="2018-05-25T14:08:00Z">
                      <w:r w:rsidDel="00A51CD4">
                        <w:rPr>
                          <w:noProof/>
                        </w:rPr>
                        <w:delText>Page Group, «Estudio de Renumeración 2017,» [En línea]. Available: https://www.michaelpage.es/sites/michaelpage.es/files/MP_SPA_ON_ER_IT_03052017.pdf.</w:delText>
                      </w:r>
                    </w:del>
                  </w:p>
                </w:tc>
              </w:tr>
              <w:tr w:rsidR="00A51CD4" w:rsidDel="00A51CD4" w14:paraId="786A59B5" w14:textId="5CF99FAA">
                <w:trPr>
                  <w:divId w:val="470562644"/>
                  <w:tblCellSpacing w:w="15" w:type="dxa"/>
                  <w:del w:id="2895" w:author="naseem begum" w:date="2018-05-25T14:08:00Z"/>
                </w:trPr>
                <w:tc>
                  <w:tcPr>
                    <w:tcW w:w="50" w:type="pct"/>
                    <w:hideMark/>
                  </w:tcPr>
                  <w:p w14:paraId="5E7AC53B" w14:textId="07E22C42" w:rsidR="00A51CD4" w:rsidDel="00A51CD4" w:rsidRDefault="00A51CD4">
                    <w:pPr>
                      <w:rPr>
                        <w:del w:id="2896" w:author="naseem begum" w:date="2018-05-25T14:08:00Z"/>
                        <w:noProof/>
                      </w:rPr>
                      <w:pPrChange w:id="2897" w:author="naseem begum" w:date="2018-05-25T15:47:00Z">
                        <w:pPr>
                          <w:pStyle w:val="Bibliografa"/>
                        </w:pPr>
                      </w:pPrChange>
                    </w:pPr>
                    <w:del w:id="2898" w:author="naseem begum" w:date="2018-05-25T14:08:00Z">
                      <w:r w:rsidDel="00A51CD4">
                        <w:rPr>
                          <w:noProof/>
                        </w:rPr>
                        <w:delText xml:space="preserve">[35] </w:delText>
                      </w:r>
                    </w:del>
                  </w:p>
                </w:tc>
                <w:tc>
                  <w:tcPr>
                    <w:tcW w:w="0" w:type="auto"/>
                    <w:hideMark/>
                  </w:tcPr>
                  <w:p w14:paraId="26ED4B31" w14:textId="221D66B3" w:rsidR="00A51CD4" w:rsidDel="00A51CD4" w:rsidRDefault="00A51CD4">
                    <w:pPr>
                      <w:rPr>
                        <w:del w:id="2899" w:author="naseem begum" w:date="2018-05-25T14:08:00Z"/>
                        <w:noProof/>
                      </w:rPr>
                      <w:pPrChange w:id="2900" w:author="naseem begum" w:date="2018-05-25T15:47:00Z">
                        <w:pPr>
                          <w:pStyle w:val="Bibliografa"/>
                        </w:pPr>
                      </w:pPrChange>
                    </w:pPr>
                    <w:del w:id="2901" w:author="naseem begum" w:date="2018-05-25T14:08:00Z">
                      <w:r w:rsidDel="00A51CD4">
                        <w:rPr>
                          <w:noProof/>
                        </w:rPr>
                        <w:delText>FIB, «Software Lliure i desenvolupament social,» [En línea]. Available: https://www.fib.upc.edu/ca/estudis/graus/grau-en-enginyeria-informatica/pla-destudis/assignatures/SLDS.</w:delText>
                      </w:r>
                    </w:del>
                  </w:p>
                </w:tc>
              </w:tr>
              <w:tr w:rsidR="00A51CD4" w:rsidDel="00A51CD4" w14:paraId="6E35B0C1" w14:textId="258CDBBB">
                <w:trPr>
                  <w:divId w:val="470562644"/>
                  <w:tblCellSpacing w:w="15" w:type="dxa"/>
                  <w:del w:id="2902" w:author="naseem begum" w:date="2018-05-25T14:08:00Z"/>
                </w:trPr>
                <w:tc>
                  <w:tcPr>
                    <w:tcW w:w="50" w:type="pct"/>
                    <w:hideMark/>
                  </w:tcPr>
                  <w:p w14:paraId="23007CD3" w14:textId="18A804DF" w:rsidR="00A51CD4" w:rsidDel="00A51CD4" w:rsidRDefault="00A51CD4">
                    <w:pPr>
                      <w:rPr>
                        <w:del w:id="2903" w:author="naseem begum" w:date="2018-05-25T14:08:00Z"/>
                        <w:noProof/>
                      </w:rPr>
                      <w:pPrChange w:id="2904" w:author="naseem begum" w:date="2018-05-25T15:47:00Z">
                        <w:pPr>
                          <w:pStyle w:val="Bibliografa"/>
                        </w:pPr>
                      </w:pPrChange>
                    </w:pPr>
                    <w:del w:id="2905" w:author="naseem begum" w:date="2018-05-25T14:08:00Z">
                      <w:r w:rsidDel="00A51CD4">
                        <w:rPr>
                          <w:noProof/>
                        </w:rPr>
                        <w:delText xml:space="preserve">[36] </w:delText>
                      </w:r>
                    </w:del>
                  </w:p>
                </w:tc>
                <w:tc>
                  <w:tcPr>
                    <w:tcW w:w="0" w:type="auto"/>
                    <w:hideMark/>
                  </w:tcPr>
                  <w:p w14:paraId="64C17F18" w14:textId="6A38F145" w:rsidR="00A51CD4" w:rsidDel="00A51CD4" w:rsidRDefault="00A51CD4">
                    <w:pPr>
                      <w:rPr>
                        <w:del w:id="2906" w:author="naseem begum" w:date="2018-05-25T14:08:00Z"/>
                        <w:noProof/>
                      </w:rPr>
                      <w:pPrChange w:id="2907" w:author="naseem begum" w:date="2018-05-25T15:47:00Z">
                        <w:pPr>
                          <w:pStyle w:val="Bibliografa"/>
                        </w:pPr>
                      </w:pPrChange>
                    </w:pPr>
                    <w:del w:id="2908" w:author="naseem begum" w:date="2018-05-25T14:08:00Z">
                      <w:r w:rsidDel="00A51CD4">
                        <w:rPr>
                          <w:noProof/>
                        </w:rPr>
                        <w:delText>FIB, «Sistemes operatius per a aplicacions distribuides,» [En línea]. Available: https://www.fib.upc.edu/estudis/graus/grau-en-enginyeria-informatica/pla-destudis/assignatures/SOAD.</w:delText>
                      </w:r>
                    </w:del>
                  </w:p>
                </w:tc>
              </w:tr>
              <w:tr w:rsidR="00A51CD4" w:rsidDel="00A51CD4" w14:paraId="002678DF" w14:textId="06CA298E">
                <w:trPr>
                  <w:divId w:val="470562644"/>
                  <w:tblCellSpacing w:w="15" w:type="dxa"/>
                  <w:del w:id="2909" w:author="naseem begum" w:date="2018-05-25T14:08:00Z"/>
                </w:trPr>
                <w:tc>
                  <w:tcPr>
                    <w:tcW w:w="50" w:type="pct"/>
                    <w:hideMark/>
                  </w:tcPr>
                  <w:p w14:paraId="1CCAD1AE" w14:textId="631A9083" w:rsidR="00A51CD4" w:rsidDel="00A51CD4" w:rsidRDefault="00A51CD4">
                    <w:pPr>
                      <w:rPr>
                        <w:del w:id="2910" w:author="naseem begum" w:date="2018-05-25T14:08:00Z"/>
                        <w:noProof/>
                      </w:rPr>
                      <w:pPrChange w:id="2911" w:author="naseem begum" w:date="2018-05-25T15:47:00Z">
                        <w:pPr>
                          <w:pStyle w:val="Bibliografa"/>
                        </w:pPr>
                      </w:pPrChange>
                    </w:pPr>
                    <w:del w:id="2912" w:author="naseem begum" w:date="2018-05-25T14:08:00Z">
                      <w:r w:rsidDel="00A51CD4">
                        <w:rPr>
                          <w:noProof/>
                        </w:rPr>
                        <w:delText xml:space="preserve">[37] </w:delText>
                      </w:r>
                    </w:del>
                  </w:p>
                </w:tc>
                <w:tc>
                  <w:tcPr>
                    <w:tcW w:w="0" w:type="auto"/>
                    <w:hideMark/>
                  </w:tcPr>
                  <w:p w14:paraId="2BDAB38A" w14:textId="27B285F7" w:rsidR="00A51CD4" w:rsidDel="00A51CD4" w:rsidRDefault="00A51CD4">
                    <w:pPr>
                      <w:rPr>
                        <w:del w:id="2913" w:author="naseem begum" w:date="2018-05-25T14:08:00Z"/>
                        <w:noProof/>
                      </w:rPr>
                      <w:pPrChange w:id="2914" w:author="naseem begum" w:date="2018-05-25T15:47:00Z">
                        <w:pPr>
                          <w:pStyle w:val="Bibliografa"/>
                        </w:pPr>
                      </w:pPrChange>
                    </w:pPr>
                    <w:del w:id="2915" w:author="naseem begum" w:date="2018-05-25T14:08:00Z">
                      <w:r w:rsidDel="00A51CD4">
                        <w:rPr>
                          <w:noProof/>
                        </w:rPr>
                        <w:delText>Micro-Star International Co., «MSI,» [En línea]. Available: https://es.msi.com/.</w:delText>
                      </w:r>
                    </w:del>
                  </w:p>
                </w:tc>
              </w:tr>
              <w:tr w:rsidR="00A51CD4" w:rsidDel="00A51CD4" w14:paraId="2CEB3109" w14:textId="6734C76F">
                <w:trPr>
                  <w:divId w:val="470562644"/>
                  <w:tblCellSpacing w:w="15" w:type="dxa"/>
                  <w:del w:id="2916" w:author="naseem begum" w:date="2018-05-25T14:08:00Z"/>
                </w:trPr>
                <w:tc>
                  <w:tcPr>
                    <w:tcW w:w="50" w:type="pct"/>
                    <w:hideMark/>
                  </w:tcPr>
                  <w:p w14:paraId="5EF7BE47" w14:textId="2B7530D5" w:rsidR="00A51CD4" w:rsidDel="00A51CD4" w:rsidRDefault="00A51CD4">
                    <w:pPr>
                      <w:rPr>
                        <w:del w:id="2917" w:author="naseem begum" w:date="2018-05-25T14:08:00Z"/>
                        <w:noProof/>
                      </w:rPr>
                      <w:pPrChange w:id="2918" w:author="naseem begum" w:date="2018-05-25T15:47:00Z">
                        <w:pPr>
                          <w:pStyle w:val="Bibliografa"/>
                        </w:pPr>
                      </w:pPrChange>
                    </w:pPr>
                    <w:del w:id="2919" w:author="naseem begum" w:date="2018-05-25T14:08:00Z">
                      <w:r w:rsidDel="00A51CD4">
                        <w:rPr>
                          <w:noProof/>
                        </w:rPr>
                        <w:delText xml:space="preserve">[38] </w:delText>
                      </w:r>
                    </w:del>
                  </w:p>
                </w:tc>
                <w:tc>
                  <w:tcPr>
                    <w:tcW w:w="0" w:type="auto"/>
                    <w:hideMark/>
                  </w:tcPr>
                  <w:p w14:paraId="614B9DA2" w14:textId="1348B42C" w:rsidR="00A51CD4" w:rsidDel="00A51CD4" w:rsidRDefault="00A51CD4">
                    <w:pPr>
                      <w:rPr>
                        <w:del w:id="2920" w:author="naseem begum" w:date="2018-05-25T14:08:00Z"/>
                        <w:noProof/>
                      </w:rPr>
                      <w:pPrChange w:id="2921" w:author="naseem begum" w:date="2018-05-25T15:47:00Z">
                        <w:pPr>
                          <w:pStyle w:val="Bibliografa"/>
                        </w:pPr>
                      </w:pPrChange>
                    </w:pPr>
                    <w:del w:id="2922" w:author="naseem begum" w:date="2018-05-25T14:08:00Z">
                      <w:r w:rsidDel="00A51CD4">
                        <w:rPr>
                          <w:noProof/>
                        </w:rPr>
                        <w:delText>Wikipedia, «Wikipedia,» [En línea]. Available: https://en.wikipedia.org/wiki/Hitman_Go.</w:delText>
                      </w:r>
                    </w:del>
                  </w:p>
                </w:tc>
              </w:tr>
            </w:tbl>
            <w:p w14:paraId="55C4F04C" w14:textId="6ED3EA27" w:rsidR="00A51CD4" w:rsidDel="00A51CD4" w:rsidRDefault="00A51CD4">
              <w:pPr>
                <w:divId w:val="470562644"/>
                <w:rPr>
                  <w:del w:id="2923" w:author="naseem begum" w:date="2018-05-25T14:08:00Z"/>
                  <w:rFonts w:eastAsia="Times New Roman"/>
                  <w:noProof/>
                </w:rPr>
              </w:pPr>
            </w:p>
            <w:p w14:paraId="00D6DC70" w14:textId="404B1933" w:rsidR="00177883" w:rsidDel="00A51CD4" w:rsidRDefault="00177883">
              <w:pPr>
                <w:rPr>
                  <w:del w:id="2924" w:author="naseem begum" w:date="2018-05-25T14:08:00Z"/>
                </w:rPr>
              </w:pPr>
              <w:del w:id="2925" w:author="naseem begum" w:date="2018-05-25T14:08:00Z">
                <w:r w:rsidDel="00A51CD4">
                  <w:rPr>
                    <w:b/>
                    <w:bCs/>
                  </w:rPr>
                  <w:fldChar w:fldCharType="end"/>
                </w:r>
              </w:del>
            </w:p>
            <w:customXmlDelRangeStart w:id="2926" w:author="naseem begum" w:date="2018-05-25T14:08:00Z"/>
          </w:sdtContent>
        </w:sdt>
        <w:customXmlDelRangeEnd w:id="2926"/>
        <w:customXmlDelRangeStart w:id="2927" w:author="naseem begum" w:date="2018-05-25T14:08:00Z"/>
      </w:sdtContent>
    </w:sdt>
    <w:customXmlDelRangeEnd w:id="2927"/>
    <w:p w14:paraId="6B20DC1C" w14:textId="05FF4759" w:rsidR="00C068AE" w:rsidRPr="005C4D42" w:rsidDel="00A51CD4" w:rsidRDefault="00C068AE">
      <w:pPr>
        <w:rPr>
          <w:del w:id="2928" w:author="naseem begum" w:date="2018-05-25T14:08:00Z"/>
        </w:rPr>
      </w:pPr>
    </w:p>
    <w:p w14:paraId="67C0334D" w14:textId="2D60D15D" w:rsidR="00C068AE" w:rsidRPr="005C4D42" w:rsidDel="00A51CD4" w:rsidRDefault="00C068AE">
      <w:pPr>
        <w:rPr>
          <w:del w:id="2929" w:author="naseem begum" w:date="2018-05-25T14:08:00Z"/>
        </w:rPr>
      </w:pPr>
    </w:p>
    <w:p w14:paraId="537D0F9A" w14:textId="764CA0D1" w:rsidR="00C068AE" w:rsidRPr="005C4D42" w:rsidDel="00A51CD4" w:rsidRDefault="00C068AE">
      <w:pPr>
        <w:rPr>
          <w:del w:id="2930" w:author="naseem begum" w:date="2018-05-25T14:08:00Z"/>
        </w:rPr>
      </w:pPr>
    </w:p>
    <w:p w14:paraId="7FCC5FBB" w14:textId="77777777" w:rsidR="00EF1984" w:rsidRPr="005C4D42" w:rsidRDefault="00EF1984"/>
    <w:sectPr w:rsidR="00EF1984" w:rsidRPr="005C4D42" w:rsidSect="007B6F5E">
      <w:footerReference w:type="default" r:id="rId36"/>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08" w:author="Carme Quer" w:date="2018-04-06T13:33:00Z" w:initials="CQ">
    <w:p w14:paraId="79346F84" w14:textId="03E6896D" w:rsidR="00DC4BAE" w:rsidRDefault="00DC4BAE">
      <w:pPr>
        <w:pStyle w:val="Textocomentario"/>
      </w:pPr>
      <w:r>
        <w:rPr>
          <w:rStyle w:val="Refdecomentario"/>
        </w:rPr>
        <w:annotationRef/>
      </w:r>
      <w:r>
        <w:t>No se si debverias poner las referencias, al menos de algunos...</w:t>
      </w:r>
    </w:p>
  </w:comment>
  <w:comment w:id="869" w:author="Carme Quer" w:date="2018-04-06T13:33:00Z" w:initials="CQ">
    <w:p w14:paraId="21CFAA51" w14:textId="0CDE5ABA" w:rsidR="00DC4BAE" w:rsidRDefault="00DC4BAE">
      <w:pPr>
        <w:pStyle w:val="Textocomentario"/>
      </w:pPr>
      <w:r>
        <w:rPr>
          <w:rStyle w:val="Refdecomentario"/>
        </w:rPr>
        <w:annotationRef/>
      </w:r>
      <w:r>
        <w:t>Mejor no poner línias en blanco. O en todo caso hacer lo mismo en todo el documento.</w:t>
      </w:r>
    </w:p>
  </w:comment>
  <w:comment w:id="903" w:author="Carme Quer" w:date="2018-04-06T13:33:00Z" w:initials="CQ">
    <w:p w14:paraId="69BECA6B" w14:textId="59C14204" w:rsidR="00DC4BAE" w:rsidRDefault="00DC4BAE">
      <w:pPr>
        <w:pStyle w:val="Textocomentario"/>
      </w:pPr>
      <w:r>
        <w:rPr>
          <w:rStyle w:val="Refdecomentario"/>
        </w:rPr>
        <w:annotationRef/>
      </w:r>
      <w:r>
        <w:t>Añadoir referencias</w:t>
      </w:r>
    </w:p>
  </w:comment>
  <w:comment w:id="1074" w:author="Carme Quer" w:date="2018-04-06T13:33:00Z" w:initials="CQ">
    <w:p w14:paraId="266DC180" w14:textId="10508012" w:rsidR="00DC4BAE" w:rsidRDefault="00DC4BAE">
      <w:pPr>
        <w:pStyle w:val="Textocomentario"/>
      </w:pPr>
      <w:r>
        <w:rPr>
          <w:rStyle w:val="Refdecomentario"/>
        </w:rPr>
        <w:annotationRef/>
      </w:r>
      <w:r>
        <w:t>Mejor explicarlo como motivos. Tal como se explicaba no me parecia motivo sino ya la solución.</w:t>
      </w:r>
    </w:p>
  </w:comment>
  <w:comment w:id="1089" w:author="Carme Quer" w:date="2018-04-06T13:33:00Z" w:initials="CQ">
    <w:p w14:paraId="2A2755B5" w14:textId="472EE072" w:rsidR="00DC4BAE" w:rsidRDefault="00DC4BAE">
      <w:pPr>
        <w:pStyle w:val="Textocomentario"/>
      </w:pPr>
      <w:r>
        <w:rPr>
          <w:rStyle w:val="Refdecomentario"/>
        </w:rPr>
        <w:annotationRef/>
      </w:r>
      <w:r>
        <w:t>He quitado la última parte porque me parecia demasiado concreto para este apartado.</w:t>
      </w:r>
    </w:p>
  </w:comment>
  <w:comment w:id="1094" w:author="Carme Quer" w:date="2018-04-06T13:33:00Z" w:initials="CQ">
    <w:p w14:paraId="4FE0FBC0" w14:textId="654863F8" w:rsidR="00DC4BAE" w:rsidRDefault="00DC4BAE">
      <w:pPr>
        <w:pStyle w:val="Textocomentario"/>
      </w:pPr>
      <w:r>
        <w:rPr>
          <w:rStyle w:val="Refdecomentario"/>
        </w:rPr>
        <w:annotationRef/>
      </w:r>
      <w:r>
        <w:t xml:space="preserve">Te propongo algunos cambios. Si alguna cosa no te gusta no la cambies. </w:t>
      </w:r>
    </w:p>
  </w:comment>
  <w:comment w:id="1107" w:author="Carme Quer" w:date="2018-04-06T13:33:00Z" w:initials="CQ">
    <w:p w14:paraId="2CC0EBC5" w14:textId="29F708EE" w:rsidR="00DC4BAE" w:rsidRDefault="00DC4BAE">
      <w:pPr>
        <w:pStyle w:val="Textocomentario"/>
      </w:pPr>
      <w:r>
        <w:rPr>
          <w:rStyle w:val="Refdecomentario"/>
        </w:rPr>
        <w:annotationRef/>
      </w:r>
      <w:r>
        <w:t>Me refiero a todo lo que hiciste sobre la base de datos de pruebas, etc...</w:t>
      </w:r>
    </w:p>
  </w:comment>
  <w:comment w:id="1108" w:author="Carme Quer" w:date="2018-04-06T13:33:00Z" w:initials="CQ">
    <w:p w14:paraId="1ACC4896" w14:textId="45DA5AA5" w:rsidR="00DC4BAE" w:rsidRDefault="00DC4BAE">
      <w:pPr>
        <w:pStyle w:val="Textocomentario"/>
      </w:pPr>
      <w:r>
        <w:rPr>
          <w:rStyle w:val="Refdecomentario"/>
        </w:rPr>
        <w:annotationRef/>
      </w:r>
      <w:r>
        <w:t>El texto que he eliminado lo veo de muy bajo nivel para estar aquí.</w:t>
      </w:r>
    </w:p>
  </w:comment>
  <w:comment w:id="1115" w:author="Carme Quer" w:date="2018-04-06T13:33:00Z" w:initials="CQ">
    <w:p w14:paraId="1F51A9FB" w14:textId="59B107FD" w:rsidR="00DC4BAE" w:rsidRDefault="00DC4BAE">
      <w:pPr>
        <w:pStyle w:val="Textocomentario"/>
      </w:pPr>
      <w:r>
        <w:rPr>
          <w:rStyle w:val="Refdecomentario"/>
        </w:rPr>
        <w:annotationRef/>
      </w:r>
      <w:r>
        <w:t>Agile no es una palabra del castellano. O podnria “agil” o pondria “agile” en cursiva.</w:t>
      </w:r>
    </w:p>
  </w:comment>
  <w:comment w:id="1122" w:author="Carme Quer" w:date="2018-04-06T13:33:00Z" w:initials="CQ">
    <w:p w14:paraId="33DD7AA5" w14:textId="0BB23D29" w:rsidR="00DC4BAE" w:rsidRDefault="00DC4BAE">
      <w:pPr>
        <w:pStyle w:val="Textocomentario"/>
      </w:pPr>
      <w:r>
        <w:rPr>
          <w:rStyle w:val="Refdecomentario"/>
        </w:rPr>
        <w:annotationRef/>
      </w:r>
      <w:r>
        <w:t>Esta última frase no la entiendo</w:t>
      </w:r>
    </w:p>
  </w:comment>
  <w:comment w:id="1155" w:author="Carme Quer" w:date="2018-04-06T13:33:00Z" w:initials="CQ">
    <w:p w14:paraId="2D8275AE" w14:textId="0B7D5D4B" w:rsidR="00DC4BAE" w:rsidRDefault="00DC4BAE">
      <w:pPr>
        <w:pStyle w:val="Textocomentario"/>
      </w:pPr>
      <w:r>
        <w:rPr>
          <w:rStyle w:val="Refdecomentario"/>
        </w:rPr>
        <w:annotationRef/>
      </w:r>
      <w:r>
        <w:t>Hasta ahora creo que no has usado mucho la primera persona. Me parece mejor así.</w:t>
      </w:r>
    </w:p>
  </w:comment>
  <w:comment w:id="1193" w:author="Carme Quer" w:date="2018-04-06T13:33:00Z" w:initials="CQ">
    <w:p w14:paraId="5DFFF36D" w14:textId="5BCF0FB1" w:rsidR="00DC4BAE" w:rsidRDefault="00DC4BAE">
      <w:pPr>
        <w:pStyle w:val="Textocomentario"/>
      </w:pPr>
      <w:r>
        <w:rPr>
          <w:rStyle w:val="Refdecomentario"/>
        </w:rPr>
        <w:annotationRef/>
      </w:r>
      <w:r>
        <w:t>idem</w:t>
      </w:r>
    </w:p>
  </w:comment>
  <w:comment w:id="1198" w:author="Carme Quer" w:date="2018-04-06T13:33:00Z" w:initials="CQ">
    <w:p w14:paraId="3199F17D" w14:textId="69895D92" w:rsidR="00DC4BAE" w:rsidRDefault="00DC4BAE">
      <w:pPr>
        <w:pStyle w:val="Textocomentario"/>
      </w:pPr>
      <w:r>
        <w:rPr>
          <w:rStyle w:val="Refdecomentario"/>
        </w:rPr>
        <w:annotationRef/>
      </w:r>
      <w:r>
        <w:t>escribir siempre igual, a veces està em mayuscula, a veces en minuscula,...</w:t>
      </w:r>
    </w:p>
  </w:comment>
  <w:comment w:id="1211" w:author="Carme Quer" w:date="2018-04-06T13:33:00Z" w:initials="CQ">
    <w:p w14:paraId="06C4DBF5" w14:textId="5E07CA1A" w:rsidR="00DC4BAE" w:rsidRDefault="00DC4BAE">
      <w:pPr>
        <w:pStyle w:val="Textocomentario"/>
      </w:pPr>
      <w:r>
        <w:rPr>
          <w:rStyle w:val="Refdecomentario"/>
        </w:rPr>
        <w:annotationRef/>
      </w:r>
      <w:r>
        <w:t>idem</w:t>
      </w:r>
    </w:p>
  </w:comment>
  <w:comment w:id="1232" w:author="Carme Quer" w:date="2018-04-06T13:33:00Z" w:initials="CQ">
    <w:p w14:paraId="3A927F7C" w14:textId="76D351FB" w:rsidR="00DC4BAE" w:rsidRDefault="00DC4BAE">
      <w:pPr>
        <w:pStyle w:val="Textocomentario"/>
      </w:pPr>
      <w:r>
        <w:rPr>
          <w:rStyle w:val="Refdecomentario"/>
        </w:rPr>
        <w:annotationRef/>
      </w:r>
      <w:r>
        <w:t>ser consistente con mayusculas y minusculas en titulos. Si solo és la primera, solo la primera-...</w:t>
      </w:r>
    </w:p>
  </w:comment>
  <w:comment w:id="1241" w:author="Carme Quer" w:date="2018-04-06T13:33:00Z" w:initials="CQ">
    <w:p w14:paraId="5660C141" w14:textId="0B5161E7" w:rsidR="00DC4BAE" w:rsidRDefault="00DC4BAE">
      <w:pPr>
        <w:pStyle w:val="Textocomentario"/>
      </w:pPr>
      <w:r>
        <w:rPr>
          <w:rStyle w:val="Refdecomentario"/>
        </w:rPr>
        <w:annotationRef/>
      </w:r>
      <w:r>
        <w:t>Ser consistente con los nombres de etapa en todo el documento.</w:t>
      </w:r>
    </w:p>
  </w:comment>
  <w:comment w:id="1257" w:author="Carme Quer" w:date="2018-04-06T13:33:00Z" w:initials="CQ">
    <w:p w14:paraId="13DC3A07" w14:textId="683E1DDA" w:rsidR="00DC4BAE" w:rsidRDefault="00DC4BAE">
      <w:pPr>
        <w:pStyle w:val="Textocomentario"/>
      </w:pPr>
      <w:r>
        <w:rPr>
          <w:rStyle w:val="Refdecomentario"/>
        </w:rPr>
        <w:annotationRef/>
      </w:r>
      <w:r>
        <w:t>En algunos casos usas el verbo en pasado. No se si es que ya piensas en el documento final del proyecto, però sino estó es como se ará en un futuro.</w:t>
      </w:r>
    </w:p>
  </w:comment>
  <w:comment w:id="1265" w:author="Carme Quer" w:date="2018-04-06T13:33:00Z" w:initials="CQ">
    <w:p w14:paraId="320C3586" w14:textId="02E4A4A3" w:rsidR="00DC4BAE" w:rsidRDefault="00DC4BAE">
      <w:pPr>
        <w:pStyle w:val="Textocomentario"/>
      </w:pPr>
      <w:r>
        <w:rPr>
          <w:rStyle w:val="Refdecomentario"/>
        </w:rPr>
        <w:annotationRef/>
      </w:r>
      <w:r>
        <w:t>Aquí usas presente.</w:t>
      </w:r>
    </w:p>
  </w:comment>
  <w:comment w:id="1291" w:author="Carme Quer" w:date="2018-04-06T13:33:00Z" w:initials="CQ">
    <w:p w14:paraId="56DCA5D5" w14:textId="77777777" w:rsidR="00DC4BAE" w:rsidRDefault="00DC4BAE">
      <w:pPr>
        <w:pStyle w:val="Textocomentario"/>
      </w:pPr>
      <w:r>
        <w:rPr>
          <w:rStyle w:val="Refdecomentario"/>
        </w:rPr>
        <w:annotationRef/>
      </w:r>
      <w:r>
        <w:t>Haz copy y paste del formato de los parágrafos para que todos sean igual. Espacio entre línieas etc...</w:t>
      </w:r>
    </w:p>
    <w:p w14:paraId="69D2AEA6" w14:textId="77777777" w:rsidR="00DC4BAE" w:rsidRDefault="00DC4BAE">
      <w:pPr>
        <w:pStyle w:val="Textocomentario"/>
      </w:pPr>
    </w:p>
    <w:p w14:paraId="3A1D02ED" w14:textId="08B2E638" w:rsidR="00DC4BAE" w:rsidRDefault="00DC4BAE">
      <w:pPr>
        <w:pStyle w:val="Textocomentario"/>
      </w:pPr>
      <w:r>
        <w:t>Seleccionas parágrafo entero, copias formato, seleccionas paràgrafo y ya queda con el formato copiado.</w:t>
      </w:r>
    </w:p>
  </w:comment>
  <w:comment w:id="1313" w:author="Carme Quer" w:date="2018-04-06T13:36:00Z" w:initials="CQ">
    <w:p w14:paraId="72A6E6BA" w14:textId="1528ACFC" w:rsidR="00DC4BAE" w:rsidRDefault="00DC4BAE">
      <w:pPr>
        <w:pStyle w:val="Textocomentario"/>
      </w:pPr>
      <w:r>
        <w:rPr>
          <w:rStyle w:val="Refdecomentario"/>
        </w:rPr>
        <w:annotationRef/>
      </w:r>
      <w:r>
        <w:t>Me parece que aquí la gente siempre habla de las precedencias entre tareas. igual ahora ya no lo piden.</w:t>
      </w:r>
    </w:p>
  </w:comment>
  <w:comment w:id="1318" w:author="Carme Quer" w:date="2018-04-06T13:33:00Z" w:initials="CQ">
    <w:p w14:paraId="5236A226" w14:textId="774B7C13" w:rsidR="00DC4BAE" w:rsidRDefault="00DC4BAE">
      <w:pPr>
        <w:pStyle w:val="Textocomentario"/>
      </w:pPr>
      <w:r>
        <w:rPr>
          <w:rStyle w:val="Refdecomentario"/>
        </w:rPr>
        <w:annotationRef/>
      </w:r>
      <w:r>
        <w:t>ves, aquí lo usas en castellano</w:t>
      </w:r>
    </w:p>
  </w:comment>
  <w:comment w:id="1332" w:author="Carme Quer" w:date="2018-04-06T13:33:00Z" w:initials="CQ">
    <w:p w14:paraId="3CC3B24D" w14:textId="5ADF40CC" w:rsidR="00DC4BAE" w:rsidRDefault="00DC4BAE">
      <w:pPr>
        <w:pStyle w:val="Textocomentario"/>
      </w:pPr>
      <w:r>
        <w:rPr>
          <w:rStyle w:val="Refdecomentario"/>
        </w:rPr>
        <w:annotationRef/>
      </w:r>
      <w:r>
        <w:t>Antes eran número normales... ser consistente</w:t>
      </w:r>
    </w:p>
  </w:comment>
  <w:comment w:id="1333" w:author="Carme Quer" w:date="2018-04-06T13:33:00Z" w:initials="CQ">
    <w:p w14:paraId="20ACF3BB" w14:textId="2A89770F" w:rsidR="00DC4BAE" w:rsidRDefault="00DC4BAE">
      <w:pPr>
        <w:pStyle w:val="Textocomentario"/>
      </w:pPr>
      <w:r>
        <w:rPr>
          <w:rStyle w:val="Refdecomentario"/>
        </w:rPr>
        <w:annotationRef/>
      </w:r>
      <w:r>
        <w:t>Los nombres de las etapas deben ser iguales en todos los sitios donde aparecen.</w:t>
      </w:r>
    </w:p>
  </w:comment>
  <w:comment w:id="1404" w:author="Carme Quer" w:date="2018-04-06T13:33:00Z" w:initials="CQ">
    <w:p w14:paraId="5964A424" w14:textId="77777777" w:rsidR="00DC4BAE" w:rsidRDefault="00DC4BAE">
      <w:pPr>
        <w:pStyle w:val="Textocomentario"/>
      </w:pPr>
      <w:r>
        <w:rPr>
          <w:rStyle w:val="Refdecomentario"/>
        </w:rPr>
        <w:annotationRef/>
      </w:r>
      <w:r>
        <w:t>Hablas del primer paso, pero no hablas de ninguno mas...</w:t>
      </w:r>
    </w:p>
    <w:p w14:paraId="04F9D685" w14:textId="77777777" w:rsidR="00DC4BAE" w:rsidRDefault="00DC4BAE">
      <w:pPr>
        <w:pStyle w:val="Textocomentario"/>
      </w:pPr>
    </w:p>
    <w:p w14:paraId="39F8AF38" w14:textId="503B8123" w:rsidR="00DC4BAE" w:rsidRDefault="00DC4BAE">
      <w:pPr>
        <w:pStyle w:val="Textocomentario"/>
      </w:pPr>
      <w:r>
        <w:t>Debemos intentar que lo que se dice en un apartado coincida con lo que decimos en el siguiente respecto al mismo tema. Se debe mirar que en todo el doucmento dices lo mismo resepecto a lo que haras en esta etapa. Ni más, ni menos...</w:t>
      </w:r>
    </w:p>
  </w:comment>
  <w:comment w:id="1420" w:author="Carme Quer" w:date="2018-04-06T13:33:00Z" w:initials="CQ">
    <w:p w14:paraId="5AFA3190" w14:textId="4A0CB03B" w:rsidR="00DC4BAE" w:rsidRDefault="00DC4BAE">
      <w:pPr>
        <w:pStyle w:val="Textocomentario"/>
      </w:pPr>
      <w:r>
        <w:rPr>
          <w:rStyle w:val="Refdecomentario"/>
        </w:rPr>
        <w:annotationRef/>
      </w:r>
      <w:r>
        <w:t>idem</w:t>
      </w:r>
    </w:p>
  </w:comment>
  <w:comment w:id="1424" w:author="Carme Quer" w:date="2018-04-06T13:33:00Z" w:initials="CQ">
    <w:p w14:paraId="63D1AB29" w14:textId="4990D35B" w:rsidR="00DC4BAE" w:rsidRDefault="00DC4BAE">
      <w:pPr>
        <w:pStyle w:val="Textocomentario"/>
      </w:pPr>
      <w:r>
        <w:rPr>
          <w:rStyle w:val="Refdecomentario"/>
        </w:rPr>
        <w:annotationRef/>
      </w:r>
      <w:r>
        <w:t>nunca lo se “servicio web” o “servicios web”??? Ser consistente en todo el documento i y usar en ingles o castellano pero siempre igual...</w:t>
      </w:r>
    </w:p>
  </w:comment>
  <w:comment w:id="1488" w:author="Carme Quer" w:date="2018-04-06T13:33:00Z" w:initials="CQ">
    <w:p w14:paraId="6581FD5E" w14:textId="77777777" w:rsidR="00DC4BAE" w:rsidRDefault="00DC4BAE">
      <w:pPr>
        <w:pStyle w:val="Textocomentario"/>
      </w:pPr>
      <w:r>
        <w:rPr>
          <w:rStyle w:val="Refdecomentario"/>
        </w:rPr>
        <w:annotationRef/>
      </w:r>
      <w:r>
        <w:t>Cuando es posible, es mejor que las tablas y figuras tengan un tipo de letra más pequeña que el texto del documento.</w:t>
      </w:r>
    </w:p>
    <w:p w14:paraId="46B239F1" w14:textId="77777777" w:rsidR="00DC4BAE" w:rsidRDefault="00DC4BAE">
      <w:pPr>
        <w:pStyle w:val="Textocomentario"/>
      </w:pPr>
    </w:p>
    <w:p w14:paraId="3E659B75" w14:textId="5B09A73A" w:rsidR="00DC4BAE" w:rsidRDefault="00DC4BAE">
      <w:pPr>
        <w:pStyle w:val="Textocomentario"/>
      </w:pPr>
      <w:r>
        <w:t>Es tipico texto de 12 tablas a 10</w:t>
      </w:r>
    </w:p>
    <w:p w14:paraId="64844E98" w14:textId="77777777" w:rsidR="00DC4BAE" w:rsidRDefault="00DC4BAE">
      <w:pPr>
        <w:pStyle w:val="Textocomentario"/>
      </w:pPr>
    </w:p>
    <w:p w14:paraId="097216EC" w14:textId="5BEA4DA9" w:rsidR="00DC4BAE" w:rsidRDefault="00DC4BAE">
      <w:pPr>
        <w:pStyle w:val="Textocomentario"/>
      </w:pPr>
      <w:r>
        <w:t>Cuando se puede, es mejor que las tablas y figuras no ocupen toda a “amplada” del documento</w:t>
      </w:r>
    </w:p>
  </w:comment>
  <w:comment w:id="1486" w:author="Carme Quer" w:date="2018-04-06T13:33:00Z" w:initials="CQ">
    <w:p w14:paraId="1C61401A" w14:textId="3E3426F2" w:rsidR="00DC4BAE" w:rsidRDefault="00DC4BAE">
      <w:pPr>
        <w:pStyle w:val="Textocomentario"/>
      </w:pPr>
      <w:r>
        <w:rPr>
          <w:rStyle w:val="Refdecomentario"/>
        </w:rPr>
        <w:annotationRef/>
      </w:r>
      <w:r>
        <w:t>Esto seria bueno explicar un poco el contenido de la tabla. O los aspectos que te parece que se debe destacar.</w:t>
      </w:r>
    </w:p>
  </w:comment>
  <w:comment w:id="1534" w:author="Carme Quer" w:date="2018-04-06T13:34:00Z" w:initials="CQ">
    <w:p w14:paraId="5CA3553F" w14:textId="478B24CD" w:rsidR="00DC4BAE" w:rsidRDefault="00DC4BAE">
      <w:pPr>
        <w:pStyle w:val="Textocomentario"/>
      </w:pPr>
      <w:r>
        <w:rPr>
          <w:rStyle w:val="Refdecomentario"/>
        </w:rPr>
        <w:annotationRef/>
      </w:r>
      <w:r>
        <w:t>Dudo de si no seria bueno que salga una columna mas que agrupe tareas en etapas, quedará mejor relacionado con lo anterior.</w:t>
      </w:r>
    </w:p>
  </w:comment>
  <w:comment w:id="1642" w:author="Carme Quer" w:date="2018-04-06T13:36:00Z" w:initials="CQ">
    <w:p w14:paraId="548100CF" w14:textId="77777777" w:rsidR="00DC4BAE" w:rsidRDefault="00DC4BAE">
      <w:pPr>
        <w:pStyle w:val="Textocomentario"/>
      </w:pPr>
      <w:r>
        <w:rPr>
          <w:rStyle w:val="Refdecomentario"/>
        </w:rPr>
        <w:annotationRef/>
      </w:r>
      <w:r>
        <w:t xml:space="preserve">Creo que deberias añadir un poco más de rollo, explicando como has realizado la classificacion de riesgo, o la distribución en meses. </w:t>
      </w:r>
    </w:p>
    <w:p w14:paraId="7408E70D" w14:textId="77777777" w:rsidR="00DC4BAE" w:rsidRDefault="00DC4BAE">
      <w:pPr>
        <w:pStyle w:val="Textocomentario"/>
      </w:pPr>
    </w:p>
    <w:p w14:paraId="400FB4FF" w14:textId="36BFCC5D" w:rsidR="00DC4BAE" w:rsidRDefault="00DC4BAE">
      <w:pPr>
        <w:pStyle w:val="Textocomentario"/>
      </w:pPr>
      <w:r>
        <w:t>O tambien podrias justificar la necesidad de precedencias entre tareas, o la adeuqación de tareas simultàneas.</w:t>
      </w:r>
    </w:p>
  </w:comment>
  <w:comment w:id="1835" w:author="Carme Quer" w:date="2018-04-06T13:38:00Z" w:initials="CQ">
    <w:p w14:paraId="770FDA3B" w14:textId="6277D8A5" w:rsidR="00DC4BAE" w:rsidRDefault="00DC4BAE">
      <w:pPr>
        <w:pStyle w:val="Textocomentario"/>
      </w:pPr>
      <w:r>
        <w:rPr>
          <w:rStyle w:val="Refdecomentario"/>
        </w:rPr>
        <w:annotationRef/>
      </w:r>
      <w:r>
        <w:t>Aquí tambien seria mejor un poco de rollo justificando..</w:t>
      </w:r>
    </w:p>
  </w:comment>
  <w:comment w:id="1994" w:author="Carme Quer" w:date="2018-04-06T13:44:00Z" w:initials="CQ">
    <w:p w14:paraId="0055F0C3" w14:textId="51D0BBBC" w:rsidR="00DC4BAE" w:rsidRDefault="00DC4BAE">
      <w:pPr>
        <w:pStyle w:val="Textocomentario"/>
      </w:pPr>
      <w:r>
        <w:rPr>
          <w:rStyle w:val="Refdecomentario"/>
        </w:rPr>
        <w:annotationRef/>
      </w:r>
      <w:r>
        <w:t>Qué relación hay entre riesgos y obstáculos (sección anterior). Es necesario que coincidan???</w:t>
      </w:r>
    </w:p>
  </w:comment>
  <w:comment w:id="2052" w:author="Carme Quer" w:date="2018-04-06T13:46:00Z" w:initials="CQ">
    <w:p w14:paraId="4B8F7CB2" w14:textId="0961B557" w:rsidR="00DC4BAE" w:rsidRDefault="00DC4BAE">
      <w:pPr>
        <w:pStyle w:val="Textocomentario"/>
      </w:pPr>
      <w:r>
        <w:rPr>
          <w:rStyle w:val="Refdecomentario"/>
        </w:rPr>
        <w:annotationRef/>
      </w:r>
      <w:r>
        <w:t>Yo esto no lo incluiria aquí, o debería estar precedido por una explicación indcando que actulmente ya se ha empezado tal tarea de la primera etapa y se ha detectado que se cumplia uno de los riesgos y ....</w:t>
      </w:r>
    </w:p>
  </w:comment>
  <w:comment w:id="2056" w:author="Carme Quer" w:date="2018-04-06T13:47:00Z" w:initials="CQ">
    <w:p w14:paraId="4F0BAFED" w14:textId="77777777" w:rsidR="00DC4BAE" w:rsidRDefault="00DC4BAE">
      <w:pPr>
        <w:pStyle w:val="Textocomentario"/>
      </w:pPr>
      <w:r>
        <w:rPr>
          <w:rStyle w:val="Refdecomentario"/>
        </w:rPr>
        <w:annotationRef/>
      </w:r>
      <w:r>
        <w:t>En obstaculos has dicho que no...</w:t>
      </w:r>
    </w:p>
    <w:p w14:paraId="52E9451E" w14:textId="2CE4F49A" w:rsidR="00DC4BAE" w:rsidRDefault="00DC4BAE">
      <w:pPr>
        <w:pStyle w:val="Textocomentario"/>
      </w:pPr>
      <w:r>
        <w:t>Queda raro. En todo caso deberias decir que se conisderará presentar el proyecto en la convocatória de noviembre... si se dan más riesgos que impliquen que no se pueda terminar en junio.</w:t>
      </w:r>
    </w:p>
  </w:comment>
  <w:comment w:id="2310" w:author="Carme Quer" w:date="2018-04-06T13:50:00Z" w:initials="CQ">
    <w:p w14:paraId="45BB84EF" w14:textId="62AA66D3" w:rsidR="00DC4BAE" w:rsidRDefault="00DC4BAE">
      <w:pPr>
        <w:pStyle w:val="Textocomentario"/>
      </w:pPr>
      <w:r>
        <w:rPr>
          <w:rStyle w:val="Refdecomentario"/>
        </w:rPr>
        <w:annotationRef/>
      </w:r>
      <w:r>
        <w:t>Hacer mas estrecha</w:t>
      </w:r>
    </w:p>
  </w:comment>
  <w:comment w:id="2397" w:author="Carme Quer" w:date="2018-04-06T13:51:00Z" w:initials="CQ">
    <w:p w14:paraId="3E378D63" w14:textId="1D0839BF" w:rsidR="00DC4BAE" w:rsidRDefault="00DC4BAE">
      <w:pPr>
        <w:pStyle w:val="Textocomentario"/>
      </w:pPr>
      <w:r>
        <w:rPr>
          <w:rStyle w:val="Refdecomentario"/>
        </w:rPr>
        <w:annotationRef/>
      </w:r>
      <w:r>
        <w:t>mas estrecha</w:t>
      </w:r>
    </w:p>
  </w:comment>
  <w:comment w:id="2593" w:author="Carme Quer" w:date="2018-04-06T13:54:00Z" w:initials="CQ">
    <w:p w14:paraId="2D0794B9" w14:textId="344D512D" w:rsidR="00DC4BAE" w:rsidRDefault="00DC4BAE">
      <w:pPr>
        <w:pStyle w:val="Textocomentario"/>
      </w:pPr>
      <w:r>
        <w:rPr>
          <w:rStyle w:val="Refdecomentario"/>
        </w:rPr>
        <w:annotationRef/>
      </w:r>
      <w:r>
        <w:t>A partir de aquí creo que el formato de los paràgrafos no es el mismo que antes. Copiar y pegar formato...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9346F84" w15:done="0"/>
  <w15:commentEx w15:paraId="21CFAA51" w15:done="0"/>
  <w15:commentEx w15:paraId="69BECA6B" w15:done="0"/>
  <w15:commentEx w15:paraId="266DC180" w15:done="0"/>
  <w15:commentEx w15:paraId="2A2755B5" w15:done="0"/>
  <w15:commentEx w15:paraId="4FE0FBC0" w15:done="0"/>
  <w15:commentEx w15:paraId="2CC0EBC5" w15:done="0"/>
  <w15:commentEx w15:paraId="1ACC4896" w15:done="0"/>
  <w15:commentEx w15:paraId="1F51A9FB" w15:done="0"/>
  <w15:commentEx w15:paraId="33DD7AA5" w15:done="0"/>
  <w15:commentEx w15:paraId="2D8275AE" w15:done="0"/>
  <w15:commentEx w15:paraId="5DFFF36D" w15:done="0"/>
  <w15:commentEx w15:paraId="3199F17D" w15:done="0"/>
  <w15:commentEx w15:paraId="06C4DBF5" w15:done="0"/>
  <w15:commentEx w15:paraId="3A927F7C" w15:done="0"/>
  <w15:commentEx w15:paraId="5660C141" w15:done="0"/>
  <w15:commentEx w15:paraId="13DC3A07" w15:done="0"/>
  <w15:commentEx w15:paraId="320C3586" w15:done="0"/>
  <w15:commentEx w15:paraId="3A1D02ED" w15:done="0"/>
  <w15:commentEx w15:paraId="72A6E6BA" w15:done="0"/>
  <w15:commentEx w15:paraId="5236A226" w15:done="0"/>
  <w15:commentEx w15:paraId="3CC3B24D" w15:done="0"/>
  <w15:commentEx w15:paraId="20ACF3BB" w15:done="0"/>
  <w15:commentEx w15:paraId="39F8AF38" w15:done="0"/>
  <w15:commentEx w15:paraId="5AFA3190" w15:done="0"/>
  <w15:commentEx w15:paraId="63D1AB29" w15:done="0"/>
  <w15:commentEx w15:paraId="097216EC" w15:done="0"/>
  <w15:commentEx w15:paraId="1C61401A" w15:done="0"/>
  <w15:commentEx w15:paraId="5CA3553F" w15:done="0"/>
  <w15:commentEx w15:paraId="400FB4FF" w15:done="0"/>
  <w15:commentEx w15:paraId="770FDA3B" w15:done="0"/>
  <w15:commentEx w15:paraId="0055F0C3" w15:done="0"/>
  <w15:commentEx w15:paraId="4B8F7CB2" w15:done="0"/>
  <w15:commentEx w15:paraId="52E9451E" w15:done="0"/>
  <w15:commentEx w15:paraId="45BB84EF" w15:done="0"/>
  <w15:commentEx w15:paraId="3E378D63" w15:done="0"/>
  <w15:commentEx w15:paraId="2D0794B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17B978" w14:textId="77777777" w:rsidR="001E727E" w:rsidRDefault="001E727E" w:rsidP="007B6F5E">
      <w:pPr>
        <w:spacing w:after="0" w:line="240" w:lineRule="auto"/>
      </w:pPr>
      <w:r>
        <w:separator/>
      </w:r>
    </w:p>
  </w:endnote>
  <w:endnote w:type="continuationSeparator" w:id="0">
    <w:p w14:paraId="6556CEAE" w14:textId="77777777" w:rsidR="001E727E" w:rsidRDefault="001E727E" w:rsidP="007B6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2931" w:author="naseem begum" w:date="2018-05-30T17:49:00Z"/>
  <w:sdt>
    <w:sdtPr>
      <w:id w:val="584730244"/>
      <w:docPartObj>
        <w:docPartGallery w:val="Page Numbers (Bottom of Page)"/>
        <w:docPartUnique/>
      </w:docPartObj>
    </w:sdtPr>
    <w:sdtContent>
      <w:customXmlInsRangeEnd w:id="2931"/>
      <w:p w14:paraId="09318F53" w14:textId="08A2E324" w:rsidR="00DC4BAE" w:rsidRDefault="00DC4BAE">
        <w:pPr>
          <w:pStyle w:val="Piedepgina"/>
          <w:jc w:val="right"/>
          <w:rPr>
            <w:ins w:id="2932" w:author="naseem begum" w:date="2018-05-30T17:49:00Z"/>
          </w:rPr>
        </w:pPr>
        <w:ins w:id="2933" w:author="naseem begum" w:date="2018-05-30T17:49:00Z">
          <w:r>
            <w:fldChar w:fldCharType="begin"/>
          </w:r>
          <w:r>
            <w:instrText>PAGE   \* MERGEFORMAT</w:instrText>
          </w:r>
          <w:r>
            <w:fldChar w:fldCharType="separate"/>
          </w:r>
        </w:ins>
        <w:r w:rsidR="00FC6958">
          <w:rPr>
            <w:noProof/>
          </w:rPr>
          <w:t>12</w:t>
        </w:r>
        <w:ins w:id="2934" w:author="naseem begum" w:date="2018-05-30T17:49:00Z">
          <w:r>
            <w:fldChar w:fldCharType="end"/>
          </w:r>
        </w:ins>
      </w:p>
      <w:customXmlInsRangeStart w:id="2935" w:author="naseem begum" w:date="2018-05-30T17:49:00Z"/>
    </w:sdtContent>
  </w:sdt>
  <w:customXmlInsRangeEnd w:id="2935"/>
  <w:p w14:paraId="1D9C102C" w14:textId="77777777" w:rsidR="00DC4BAE" w:rsidRDefault="00DC4B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740B14" w14:textId="77777777" w:rsidR="001E727E" w:rsidRDefault="001E727E" w:rsidP="007B6F5E">
      <w:pPr>
        <w:spacing w:after="0" w:line="240" w:lineRule="auto"/>
      </w:pPr>
      <w:r>
        <w:separator/>
      </w:r>
    </w:p>
  </w:footnote>
  <w:footnote w:type="continuationSeparator" w:id="0">
    <w:p w14:paraId="5A3BE161" w14:textId="77777777" w:rsidR="001E727E" w:rsidRDefault="001E727E" w:rsidP="007B6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4D0F"/>
    <w:multiLevelType w:val="multilevel"/>
    <w:tmpl w:val="C74A0DE6"/>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884219"/>
    <w:multiLevelType w:val="multilevel"/>
    <w:tmpl w:val="8BD4E186"/>
    <w:lvl w:ilvl="0">
      <w:start w:val="1"/>
      <w:numFmt w:val="decimal"/>
      <w:lvlText w:val="%1"/>
      <w:lvlJc w:val="left"/>
      <w:pPr>
        <w:ind w:left="0" w:firstLine="0"/>
      </w:pPr>
      <w:rPr>
        <w:rFonts w:hint="default"/>
      </w:rPr>
    </w:lvl>
    <w:lvl w:ilvl="1">
      <w:start w:val="1"/>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B917B72"/>
    <w:multiLevelType w:val="multilevel"/>
    <w:tmpl w:val="B56A3120"/>
    <w:lvl w:ilvl="0">
      <w:start w:val="2"/>
      <w:numFmt w:val="decimal"/>
      <w:lvlText w:val="%1"/>
      <w:lvlJc w:val="left"/>
      <w:pPr>
        <w:ind w:left="0" w:firstLine="0"/>
      </w:pPr>
      <w:rPr>
        <w:rFonts w:hint="default"/>
      </w:rPr>
    </w:lvl>
    <w:lvl w:ilvl="1">
      <w:start w:val="1"/>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CA7203E"/>
    <w:multiLevelType w:val="hybridMultilevel"/>
    <w:tmpl w:val="CA9A2362"/>
    <w:lvl w:ilvl="0" w:tplc="E6E6A464">
      <w:start w:val="1"/>
      <w:numFmt w:val="bullet"/>
      <w:lvlText w:val=""/>
      <w:lvlJc w:val="left"/>
      <w:pPr>
        <w:ind w:left="720" w:hanging="360"/>
      </w:pPr>
      <w:rPr>
        <w:rFonts w:ascii="Symbol" w:hAnsi="Symbol" w:hint="default"/>
        <w:lang w:val="en-G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C5228D"/>
    <w:multiLevelType w:val="multilevel"/>
    <w:tmpl w:val="1C4A8E3C"/>
    <w:lvl w:ilvl="0">
      <w:start w:val="4"/>
      <w:numFmt w:val="decimal"/>
      <w:lvlText w:val="%1"/>
      <w:lvlJc w:val="left"/>
      <w:pPr>
        <w:ind w:left="0" w:firstLine="0"/>
      </w:pPr>
      <w:rPr>
        <w:rFonts w:hint="default"/>
      </w:rPr>
    </w:lvl>
    <w:lvl w:ilvl="1">
      <w:start w:val="1"/>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CD57E86"/>
    <w:multiLevelType w:val="hybridMultilevel"/>
    <w:tmpl w:val="3E2A38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C4783F"/>
    <w:multiLevelType w:val="multilevel"/>
    <w:tmpl w:val="427C16A6"/>
    <w:lvl w:ilvl="0">
      <w:start w:val="2"/>
      <w:numFmt w:val="decimal"/>
      <w:lvlText w:val="%1"/>
      <w:lvlJc w:val="left"/>
      <w:pPr>
        <w:ind w:left="0" w:firstLine="0"/>
      </w:pPr>
      <w:rPr>
        <w:rFonts w:hint="default"/>
      </w:rPr>
    </w:lvl>
    <w:lvl w:ilvl="1">
      <w:start w:val="3"/>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8384A23"/>
    <w:multiLevelType w:val="multilevel"/>
    <w:tmpl w:val="30D0F9B4"/>
    <w:lvl w:ilvl="0">
      <w:start w:val="2"/>
      <w:numFmt w:val="decimal"/>
      <w:lvlText w:val="%1"/>
      <w:lvlJc w:val="left"/>
      <w:pPr>
        <w:ind w:left="0" w:firstLine="0"/>
      </w:pPr>
      <w:rPr>
        <w:rFonts w:hint="default"/>
      </w:rPr>
    </w:lvl>
    <w:lvl w:ilvl="1">
      <w:start w:val="1"/>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ACE7754"/>
    <w:multiLevelType w:val="multilevel"/>
    <w:tmpl w:val="B094ADEE"/>
    <w:lvl w:ilvl="0">
      <w:start w:val="6"/>
      <w:numFmt w:val="decimal"/>
      <w:lvlText w:val="%1"/>
      <w:lvlJc w:val="left"/>
      <w:pPr>
        <w:ind w:left="0" w:firstLine="0"/>
      </w:pPr>
      <w:rPr>
        <w:rFonts w:hint="default"/>
      </w:rPr>
    </w:lvl>
    <w:lvl w:ilvl="1">
      <w:start w:val="1"/>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C5D4C94"/>
    <w:multiLevelType w:val="multilevel"/>
    <w:tmpl w:val="C74A0DE6"/>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C20A32"/>
    <w:multiLevelType w:val="hybridMultilevel"/>
    <w:tmpl w:val="A71EC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9B05D4"/>
    <w:multiLevelType w:val="hybridMultilevel"/>
    <w:tmpl w:val="F66C12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7541A2"/>
    <w:multiLevelType w:val="hybridMultilevel"/>
    <w:tmpl w:val="43241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462D56"/>
    <w:multiLevelType w:val="multilevel"/>
    <w:tmpl w:val="C74A0DE6"/>
    <w:lvl w:ilvl="0">
      <w:start w:val="1"/>
      <w:numFmt w:val="decimal"/>
      <w:lvlText w:val="%1."/>
      <w:lvlJc w:val="left"/>
      <w:pPr>
        <w:ind w:left="1068" w:hanging="360"/>
      </w:pPr>
      <w:rPr>
        <w:rFonts w:asciiTheme="majorHAnsi" w:eastAsiaTheme="majorEastAsia" w:hAnsiTheme="majorHAnsi" w:cstheme="majorBidi"/>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2A1F26AE"/>
    <w:multiLevelType w:val="multilevel"/>
    <w:tmpl w:val="C74A0DE6"/>
    <w:lvl w:ilvl="0">
      <w:start w:val="1"/>
      <w:numFmt w:val="decimal"/>
      <w:lvlText w:val="%1."/>
      <w:lvlJc w:val="left"/>
      <w:pPr>
        <w:ind w:left="1068" w:hanging="360"/>
      </w:pPr>
      <w:rPr>
        <w:rFonts w:asciiTheme="majorHAnsi" w:eastAsiaTheme="majorEastAsia" w:hAnsiTheme="majorHAnsi" w:cstheme="majorBidi"/>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2D2D41AE"/>
    <w:multiLevelType w:val="multilevel"/>
    <w:tmpl w:val="99C6E330"/>
    <w:lvl w:ilvl="0">
      <w:start w:val="2"/>
      <w:numFmt w:val="decimal"/>
      <w:lvlText w:val="%1"/>
      <w:lvlJc w:val="left"/>
      <w:pPr>
        <w:ind w:left="0" w:firstLine="0"/>
      </w:pPr>
      <w:rPr>
        <w:rFonts w:hint="default"/>
      </w:rPr>
    </w:lvl>
    <w:lvl w:ilvl="1">
      <w:start w:val="2"/>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D640A8D"/>
    <w:multiLevelType w:val="multilevel"/>
    <w:tmpl w:val="318C3692"/>
    <w:lvl w:ilvl="0">
      <w:start w:val="1"/>
      <w:numFmt w:val="decimal"/>
      <w:lvlText w:val="%1."/>
      <w:lvlJc w:val="left"/>
      <w:pPr>
        <w:ind w:left="0" w:firstLine="0"/>
      </w:pPr>
      <w:rPr>
        <w:rFonts w:asciiTheme="majorHAnsi" w:eastAsiaTheme="majorEastAsia" w:hAnsiTheme="majorHAnsi" w:cstheme="majorBidi" w:hint="default"/>
        <w:color w:val="2E74B5" w:themeColor="accent1" w:themeShade="BF"/>
      </w:rPr>
    </w:lvl>
    <w:lvl w:ilvl="1">
      <w:start w:val="1"/>
      <w:numFmt w:val="decimal"/>
      <w:lvlText w:val="%1.%2."/>
      <w:lvlJc w:val="left"/>
      <w:pPr>
        <w:ind w:left="0" w:firstLine="0"/>
      </w:pPr>
      <w:rPr>
        <w:rFonts w:hint="default"/>
        <w:color w:val="2E74B5" w:themeColor="accent1" w:themeShade="BF"/>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30C370EE"/>
    <w:multiLevelType w:val="hybridMultilevel"/>
    <w:tmpl w:val="57469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4AE3BEB"/>
    <w:multiLevelType w:val="hybridMultilevel"/>
    <w:tmpl w:val="F2CCFB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8473159"/>
    <w:multiLevelType w:val="multilevel"/>
    <w:tmpl w:val="318C3692"/>
    <w:lvl w:ilvl="0">
      <w:start w:val="1"/>
      <w:numFmt w:val="decimal"/>
      <w:lvlText w:val="%1."/>
      <w:lvlJc w:val="left"/>
      <w:pPr>
        <w:ind w:left="0" w:firstLine="0"/>
      </w:pPr>
      <w:rPr>
        <w:rFonts w:asciiTheme="majorHAnsi" w:eastAsiaTheme="majorEastAsia" w:hAnsiTheme="majorHAnsi" w:cstheme="majorBidi" w:hint="default"/>
        <w:color w:val="2E74B5" w:themeColor="accent1" w:themeShade="BF"/>
      </w:rPr>
    </w:lvl>
    <w:lvl w:ilvl="1">
      <w:start w:val="1"/>
      <w:numFmt w:val="decimal"/>
      <w:lvlText w:val="%1.%2."/>
      <w:lvlJc w:val="left"/>
      <w:pPr>
        <w:ind w:left="0" w:firstLine="0"/>
      </w:pPr>
      <w:rPr>
        <w:rFonts w:hint="default"/>
        <w:color w:val="2E74B5" w:themeColor="accent1" w:themeShade="BF"/>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3BD64C4A"/>
    <w:multiLevelType w:val="hybridMultilevel"/>
    <w:tmpl w:val="DC345AF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3C9569E5"/>
    <w:multiLevelType w:val="multilevel"/>
    <w:tmpl w:val="C74A0DE6"/>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0C178F1"/>
    <w:multiLevelType w:val="multilevel"/>
    <w:tmpl w:val="794CDD2C"/>
    <w:lvl w:ilvl="0">
      <w:start w:val="5"/>
      <w:numFmt w:val="decimal"/>
      <w:lvlText w:val="%1"/>
      <w:lvlJc w:val="left"/>
      <w:pPr>
        <w:ind w:left="0" w:firstLine="0"/>
      </w:pPr>
      <w:rPr>
        <w:rFonts w:hint="default"/>
      </w:rPr>
    </w:lvl>
    <w:lvl w:ilvl="1">
      <w:start w:val="9"/>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4CB53D6"/>
    <w:multiLevelType w:val="multilevel"/>
    <w:tmpl w:val="C74A0DE6"/>
    <w:lvl w:ilvl="0">
      <w:start w:val="1"/>
      <w:numFmt w:val="decimal"/>
      <w:lvlText w:val="%1."/>
      <w:lvlJc w:val="left"/>
      <w:pPr>
        <w:ind w:left="1068" w:hanging="360"/>
      </w:pPr>
      <w:rPr>
        <w:rFonts w:asciiTheme="majorHAnsi" w:eastAsiaTheme="majorEastAsia" w:hAnsiTheme="majorHAnsi" w:cstheme="majorBidi"/>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46875E90"/>
    <w:multiLevelType w:val="hybridMultilevel"/>
    <w:tmpl w:val="E854A25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4698015C"/>
    <w:multiLevelType w:val="hybridMultilevel"/>
    <w:tmpl w:val="A12489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7956420"/>
    <w:multiLevelType w:val="multilevel"/>
    <w:tmpl w:val="9C6EA07A"/>
    <w:lvl w:ilvl="0">
      <w:start w:val="8"/>
      <w:numFmt w:val="decimal"/>
      <w:lvlText w:val="%1"/>
      <w:lvlJc w:val="left"/>
      <w:pPr>
        <w:ind w:left="0" w:firstLine="0"/>
      </w:pPr>
      <w:rPr>
        <w:rFonts w:hint="default"/>
      </w:rPr>
    </w:lvl>
    <w:lvl w:ilvl="1">
      <w:start w:val="9"/>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D655F6A"/>
    <w:multiLevelType w:val="hybridMultilevel"/>
    <w:tmpl w:val="55808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3378D2"/>
    <w:multiLevelType w:val="multilevel"/>
    <w:tmpl w:val="FF9E108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1320548"/>
    <w:multiLevelType w:val="hybridMultilevel"/>
    <w:tmpl w:val="E60CEA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766730D"/>
    <w:multiLevelType w:val="multilevel"/>
    <w:tmpl w:val="F7F06438"/>
    <w:lvl w:ilvl="0">
      <w:start w:val="5"/>
      <w:numFmt w:val="decimal"/>
      <w:lvlText w:val="%1"/>
      <w:lvlJc w:val="left"/>
      <w:pPr>
        <w:ind w:left="672" w:hanging="672"/>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31" w15:restartNumberingAfterBreak="0">
    <w:nsid w:val="68915662"/>
    <w:multiLevelType w:val="multilevel"/>
    <w:tmpl w:val="C74A0DE6"/>
    <w:lvl w:ilvl="0">
      <w:start w:val="1"/>
      <w:numFmt w:val="decimal"/>
      <w:lvlText w:val="%1."/>
      <w:lvlJc w:val="left"/>
      <w:pPr>
        <w:ind w:left="1068" w:hanging="360"/>
      </w:pPr>
      <w:rPr>
        <w:rFonts w:asciiTheme="majorHAnsi" w:eastAsiaTheme="majorEastAsia" w:hAnsiTheme="majorHAnsi" w:cstheme="majorBidi"/>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2" w15:restartNumberingAfterBreak="0">
    <w:nsid w:val="6A2B5288"/>
    <w:multiLevelType w:val="hybridMultilevel"/>
    <w:tmpl w:val="D0888F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B0C0221"/>
    <w:multiLevelType w:val="multilevel"/>
    <w:tmpl w:val="ACB66434"/>
    <w:lvl w:ilvl="0">
      <w:start w:val="5"/>
      <w:numFmt w:val="decimal"/>
      <w:lvlText w:val="%1"/>
      <w:lvlJc w:val="left"/>
      <w:pPr>
        <w:ind w:left="444" w:hanging="444"/>
      </w:pPr>
      <w:rPr>
        <w:rFonts w:hint="default"/>
      </w:rPr>
    </w:lvl>
    <w:lvl w:ilvl="1">
      <w:start w:val="1"/>
      <w:numFmt w:val="decimal"/>
      <w:lvlText w:val="%1.%2"/>
      <w:lvlJc w:val="left"/>
      <w:pPr>
        <w:ind w:left="798" w:hanging="444"/>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34" w15:restartNumberingAfterBreak="0">
    <w:nsid w:val="6B670E24"/>
    <w:multiLevelType w:val="hybridMultilevel"/>
    <w:tmpl w:val="75ACEC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4326312"/>
    <w:multiLevelType w:val="hybridMultilevel"/>
    <w:tmpl w:val="0E1ED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5E0B24"/>
    <w:multiLevelType w:val="multilevel"/>
    <w:tmpl w:val="8BD4E186"/>
    <w:lvl w:ilvl="0">
      <w:start w:val="1"/>
      <w:numFmt w:val="decimal"/>
      <w:lvlText w:val="%1"/>
      <w:lvlJc w:val="left"/>
      <w:pPr>
        <w:ind w:left="0" w:firstLine="0"/>
      </w:pPr>
      <w:rPr>
        <w:rFonts w:hint="default"/>
      </w:rPr>
    </w:lvl>
    <w:lvl w:ilvl="1">
      <w:start w:val="1"/>
      <w:numFmt w:val="decimal"/>
      <w:lvlRestart w:val="0"/>
      <w:lvlText w:val="%1.%2"/>
      <w:lvlJc w:val="left"/>
      <w:pPr>
        <w:ind w:left="0" w:firstLine="0"/>
      </w:pPr>
      <w:rPr>
        <w:rFonts w:hint="default"/>
      </w:rPr>
    </w:lvl>
    <w:lvl w:ilvl="2">
      <w:start w:val="1"/>
      <w:numFmt w:val="decimal"/>
      <w:lvlRestart w:val="0"/>
      <w:lvlText w:val="%1.%2.%3"/>
      <w:lvlJc w:val="left"/>
      <w:pPr>
        <w:ind w:left="0" w:firstLine="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59363C5"/>
    <w:multiLevelType w:val="hybridMultilevel"/>
    <w:tmpl w:val="AAE0C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7985576"/>
    <w:multiLevelType w:val="hybridMultilevel"/>
    <w:tmpl w:val="CA5A52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D34078B"/>
    <w:multiLevelType w:val="hybridMultilevel"/>
    <w:tmpl w:val="FDB251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32"/>
  </w:num>
  <w:num w:numId="2">
    <w:abstractNumId w:val="16"/>
  </w:num>
  <w:num w:numId="3">
    <w:abstractNumId w:val="34"/>
  </w:num>
  <w:num w:numId="4">
    <w:abstractNumId w:val="35"/>
  </w:num>
  <w:num w:numId="5">
    <w:abstractNumId w:val="30"/>
  </w:num>
  <w:num w:numId="6">
    <w:abstractNumId w:val="33"/>
  </w:num>
  <w:num w:numId="7">
    <w:abstractNumId w:val="1"/>
  </w:num>
  <w:num w:numId="8">
    <w:abstractNumId w:val="28"/>
  </w:num>
  <w:num w:numId="9">
    <w:abstractNumId w:val="36"/>
  </w:num>
  <w:num w:numId="10">
    <w:abstractNumId w:val="23"/>
  </w:num>
  <w:num w:numId="11">
    <w:abstractNumId w:val="9"/>
  </w:num>
  <w:num w:numId="12">
    <w:abstractNumId w:val="14"/>
  </w:num>
  <w:num w:numId="13">
    <w:abstractNumId w:val="13"/>
  </w:num>
  <w:num w:numId="14">
    <w:abstractNumId w:val="21"/>
  </w:num>
  <w:num w:numId="15">
    <w:abstractNumId w:val="31"/>
  </w:num>
  <w:num w:numId="16">
    <w:abstractNumId w:val="5"/>
  </w:num>
  <w:num w:numId="17">
    <w:abstractNumId w:val="39"/>
  </w:num>
  <w:num w:numId="18">
    <w:abstractNumId w:val="3"/>
  </w:num>
  <w:num w:numId="19">
    <w:abstractNumId w:val="0"/>
  </w:num>
  <w:num w:numId="20">
    <w:abstractNumId w:val="24"/>
  </w:num>
  <w:num w:numId="21">
    <w:abstractNumId w:val="20"/>
  </w:num>
  <w:num w:numId="22">
    <w:abstractNumId w:val="18"/>
  </w:num>
  <w:num w:numId="23">
    <w:abstractNumId w:val="17"/>
  </w:num>
  <w:num w:numId="24">
    <w:abstractNumId w:val="29"/>
  </w:num>
  <w:num w:numId="25">
    <w:abstractNumId w:val="38"/>
  </w:num>
  <w:num w:numId="26">
    <w:abstractNumId w:val="25"/>
  </w:num>
  <w:num w:numId="27">
    <w:abstractNumId w:val="37"/>
  </w:num>
  <w:num w:numId="28">
    <w:abstractNumId w:val="11"/>
  </w:num>
  <w:num w:numId="29">
    <w:abstractNumId w:val="27"/>
  </w:num>
  <w:num w:numId="30">
    <w:abstractNumId w:val="19"/>
  </w:num>
  <w:num w:numId="31">
    <w:abstractNumId w:val="2"/>
  </w:num>
  <w:num w:numId="32">
    <w:abstractNumId w:val="12"/>
  </w:num>
  <w:num w:numId="33">
    <w:abstractNumId w:val="10"/>
  </w:num>
  <w:num w:numId="34">
    <w:abstractNumId w:val="22"/>
  </w:num>
  <w:num w:numId="35">
    <w:abstractNumId w:val="26"/>
  </w:num>
  <w:num w:numId="36">
    <w:abstractNumId w:val="8"/>
  </w:num>
  <w:num w:numId="37">
    <w:abstractNumId w:val="7"/>
  </w:num>
  <w:num w:numId="38">
    <w:abstractNumId w:val="15"/>
  </w:num>
  <w:num w:numId="39">
    <w:abstractNumId w:val="4"/>
  </w:num>
  <w:num w:numId="4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aseem begum">
    <w15:presenceInfo w15:providerId="Windows Live" w15:userId="a00789fd2a685d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6205"/>
    <w:rsid w:val="00003C67"/>
    <w:rsid w:val="00007695"/>
    <w:rsid w:val="000113D2"/>
    <w:rsid w:val="000145ED"/>
    <w:rsid w:val="000170AC"/>
    <w:rsid w:val="0002427E"/>
    <w:rsid w:val="00033605"/>
    <w:rsid w:val="000464BD"/>
    <w:rsid w:val="000467BF"/>
    <w:rsid w:val="00055F3C"/>
    <w:rsid w:val="00064816"/>
    <w:rsid w:val="00066BB9"/>
    <w:rsid w:val="0008107E"/>
    <w:rsid w:val="00084C06"/>
    <w:rsid w:val="00094449"/>
    <w:rsid w:val="00096F36"/>
    <w:rsid w:val="000A0B75"/>
    <w:rsid w:val="000A0B83"/>
    <w:rsid w:val="000C3F46"/>
    <w:rsid w:val="000D393E"/>
    <w:rsid w:val="000E0F1D"/>
    <w:rsid w:val="000E1B37"/>
    <w:rsid w:val="000E6EC3"/>
    <w:rsid w:val="000F327F"/>
    <w:rsid w:val="000F5582"/>
    <w:rsid w:val="000F6D08"/>
    <w:rsid w:val="001033AC"/>
    <w:rsid w:val="0010734D"/>
    <w:rsid w:val="00114C30"/>
    <w:rsid w:val="00120590"/>
    <w:rsid w:val="001214B5"/>
    <w:rsid w:val="00121B11"/>
    <w:rsid w:val="00125B26"/>
    <w:rsid w:val="001266CD"/>
    <w:rsid w:val="00127E69"/>
    <w:rsid w:val="00131ED3"/>
    <w:rsid w:val="0013645F"/>
    <w:rsid w:val="0014087F"/>
    <w:rsid w:val="0014776F"/>
    <w:rsid w:val="001509FE"/>
    <w:rsid w:val="001523D6"/>
    <w:rsid w:val="00167C8E"/>
    <w:rsid w:val="001704EC"/>
    <w:rsid w:val="00172B32"/>
    <w:rsid w:val="00176FE1"/>
    <w:rsid w:val="00177883"/>
    <w:rsid w:val="0019576A"/>
    <w:rsid w:val="00197B2D"/>
    <w:rsid w:val="001A2910"/>
    <w:rsid w:val="001B5294"/>
    <w:rsid w:val="001C075D"/>
    <w:rsid w:val="001C22D5"/>
    <w:rsid w:val="001C5B5C"/>
    <w:rsid w:val="001D4C95"/>
    <w:rsid w:val="001E022E"/>
    <w:rsid w:val="001E2602"/>
    <w:rsid w:val="001E60BF"/>
    <w:rsid w:val="001E727E"/>
    <w:rsid w:val="001F4DFB"/>
    <w:rsid w:val="00203223"/>
    <w:rsid w:val="00206941"/>
    <w:rsid w:val="0021253A"/>
    <w:rsid w:val="00212E26"/>
    <w:rsid w:val="00224523"/>
    <w:rsid w:val="00224C14"/>
    <w:rsid w:val="00234C14"/>
    <w:rsid w:val="00245CDE"/>
    <w:rsid w:val="00263C79"/>
    <w:rsid w:val="002700C6"/>
    <w:rsid w:val="00280C65"/>
    <w:rsid w:val="00284EE6"/>
    <w:rsid w:val="002955F1"/>
    <w:rsid w:val="002961E6"/>
    <w:rsid w:val="002A6B47"/>
    <w:rsid w:val="002B356A"/>
    <w:rsid w:val="002C0DAF"/>
    <w:rsid w:val="002C3C7F"/>
    <w:rsid w:val="002D562B"/>
    <w:rsid w:val="002E0BFF"/>
    <w:rsid w:val="002E583B"/>
    <w:rsid w:val="002F0B7D"/>
    <w:rsid w:val="002F3FF0"/>
    <w:rsid w:val="002F5EB9"/>
    <w:rsid w:val="003036E7"/>
    <w:rsid w:val="003039AA"/>
    <w:rsid w:val="0031139F"/>
    <w:rsid w:val="0031607E"/>
    <w:rsid w:val="00322D5F"/>
    <w:rsid w:val="003236AE"/>
    <w:rsid w:val="003245D5"/>
    <w:rsid w:val="00327D10"/>
    <w:rsid w:val="003300C6"/>
    <w:rsid w:val="00344896"/>
    <w:rsid w:val="003461A3"/>
    <w:rsid w:val="00350120"/>
    <w:rsid w:val="0035751A"/>
    <w:rsid w:val="00361D04"/>
    <w:rsid w:val="00375F91"/>
    <w:rsid w:val="00382C6E"/>
    <w:rsid w:val="00382E13"/>
    <w:rsid w:val="00395326"/>
    <w:rsid w:val="003A109A"/>
    <w:rsid w:val="003B0595"/>
    <w:rsid w:val="003D10AE"/>
    <w:rsid w:val="003F3C41"/>
    <w:rsid w:val="003F771F"/>
    <w:rsid w:val="00405014"/>
    <w:rsid w:val="00412BAB"/>
    <w:rsid w:val="00415F05"/>
    <w:rsid w:val="00420885"/>
    <w:rsid w:val="00422E1D"/>
    <w:rsid w:val="00431D2A"/>
    <w:rsid w:val="00432A8A"/>
    <w:rsid w:val="00441561"/>
    <w:rsid w:val="004447C6"/>
    <w:rsid w:val="00444BEF"/>
    <w:rsid w:val="00451EA6"/>
    <w:rsid w:val="00455D1B"/>
    <w:rsid w:val="0045685A"/>
    <w:rsid w:val="004635D6"/>
    <w:rsid w:val="004637D2"/>
    <w:rsid w:val="004649E2"/>
    <w:rsid w:val="00476B68"/>
    <w:rsid w:val="00482273"/>
    <w:rsid w:val="0048304D"/>
    <w:rsid w:val="00486EA4"/>
    <w:rsid w:val="004946F6"/>
    <w:rsid w:val="004971BB"/>
    <w:rsid w:val="004A6B3B"/>
    <w:rsid w:val="004C2969"/>
    <w:rsid w:val="004C54F6"/>
    <w:rsid w:val="004C61C4"/>
    <w:rsid w:val="004C79AA"/>
    <w:rsid w:val="004E43DA"/>
    <w:rsid w:val="004E484E"/>
    <w:rsid w:val="004F0328"/>
    <w:rsid w:val="00522132"/>
    <w:rsid w:val="00522376"/>
    <w:rsid w:val="00522E44"/>
    <w:rsid w:val="00526C1C"/>
    <w:rsid w:val="00534090"/>
    <w:rsid w:val="00556C26"/>
    <w:rsid w:val="0055703D"/>
    <w:rsid w:val="00557E44"/>
    <w:rsid w:val="0056187D"/>
    <w:rsid w:val="00567E8F"/>
    <w:rsid w:val="00585D1D"/>
    <w:rsid w:val="005932AE"/>
    <w:rsid w:val="0059386E"/>
    <w:rsid w:val="00596F69"/>
    <w:rsid w:val="005A2310"/>
    <w:rsid w:val="005B65DA"/>
    <w:rsid w:val="005B6FF2"/>
    <w:rsid w:val="005C0B72"/>
    <w:rsid w:val="005C4D42"/>
    <w:rsid w:val="005E548A"/>
    <w:rsid w:val="005F42D7"/>
    <w:rsid w:val="0060360B"/>
    <w:rsid w:val="0060545B"/>
    <w:rsid w:val="006140D0"/>
    <w:rsid w:val="006156C0"/>
    <w:rsid w:val="00650A0C"/>
    <w:rsid w:val="00664849"/>
    <w:rsid w:val="0066530D"/>
    <w:rsid w:val="00675249"/>
    <w:rsid w:val="00684077"/>
    <w:rsid w:val="006933DE"/>
    <w:rsid w:val="006A0F0E"/>
    <w:rsid w:val="006A197D"/>
    <w:rsid w:val="006A62BF"/>
    <w:rsid w:val="006B0B93"/>
    <w:rsid w:val="006B5AD7"/>
    <w:rsid w:val="006C5284"/>
    <w:rsid w:val="006D0D25"/>
    <w:rsid w:val="006D1473"/>
    <w:rsid w:val="006E097A"/>
    <w:rsid w:val="006E5707"/>
    <w:rsid w:val="006F08B2"/>
    <w:rsid w:val="006F7C63"/>
    <w:rsid w:val="0070008B"/>
    <w:rsid w:val="00700732"/>
    <w:rsid w:val="00704A00"/>
    <w:rsid w:val="00705565"/>
    <w:rsid w:val="00707656"/>
    <w:rsid w:val="00711387"/>
    <w:rsid w:val="007119CF"/>
    <w:rsid w:val="00713629"/>
    <w:rsid w:val="00722787"/>
    <w:rsid w:val="00732E4D"/>
    <w:rsid w:val="00734EEF"/>
    <w:rsid w:val="00736CFB"/>
    <w:rsid w:val="007406B7"/>
    <w:rsid w:val="007456EB"/>
    <w:rsid w:val="00751DD2"/>
    <w:rsid w:val="00752B58"/>
    <w:rsid w:val="00764CDC"/>
    <w:rsid w:val="00775CF1"/>
    <w:rsid w:val="00792D38"/>
    <w:rsid w:val="007A5DC6"/>
    <w:rsid w:val="007A618D"/>
    <w:rsid w:val="007A6A45"/>
    <w:rsid w:val="007B1FA0"/>
    <w:rsid w:val="007B3D59"/>
    <w:rsid w:val="007B6F5E"/>
    <w:rsid w:val="007D2598"/>
    <w:rsid w:val="007D54FA"/>
    <w:rsid w:val="007E11C5"/>
    <w:rsid w:val="007E5B6E"/>
    <w:rsid w:val="007E7449"/>
    <w:rsid w:val="007F56F9"/>
    <w:rsid w:val="007F78C3"/>
    <w:rsid w:val="0082054C"/>
    <w:rsid w:val="008320CA"/>
    <w:rsid w:val="00862133"/>
    <w:rsid w:val="00863913"/>
    <w:rsid w:val="00863E2E"/>
    <w:rsid w:val="008746E0"/>
    <w:rsid w:val="00874B1F"/>
    <w:rsid w:val="00876A86"/>
    <w:rsid w:val="008C35DD"/>
    <w:rsid w:val="008D6A87"/>
    <w:rsid w:val="008E7111"/>
    <w:rsid w:val="008F63EB"/>
    <w:rsid w:val="00911D87"/>
    <w:rsid w:val="0091665E"/>
    <w:rsid w:val="00916DC0"/>
    <w:rsid w:val="00920B1D"/>
    <w:rsid w:val="00920F0F"/>
    <w:rsid w:val="00924A09"/>
    <w:rsid w:val="009308F5"/>
    <w:rsid w:val="00934028"/>
    <w:rsid w:val="00944C95"/>
    <w:rsid w:val="009513F9"/>
    <w:rsid w:val="00954078"/>
    <w:rsid w:val="00957F64"/>
    <w:rsid w:val="00974A22"/>
    <w:rsid w:val="00974D31"/>
    <w:rsid w:val="00976131"/>
    <w:rsid w:val="00986D7F"/>
    <w:rsid w:val="00993210"/>
    <w:rsid w:val="0099361C"/>
    <w:rsid w:val="009A0A01"/>
    <w:rsid w:val="009B16F9"/>
    <w:rsid w:val="009D4E97"/>
    <w:rsid w:val="009E08F6"/>
    <w:rsid w:val="009E31F3"/>
    <w:rsid w:val="009E5CEE"/>
    <w:rsid w:val="009E7D72"/>
    <w:rsid w:val="009F0816"/>
    <w:rsid w:val="009F3F50"/>
    <w:rsid w:val="009F669F"/>
    <w:rsid w:val="009F6FA7"/>
    <w:rsid w:val="00A00A52"/>
    <w:rsid w:val="00A02A61"/>
    <w:rsid w:val="00A02CB9"/>
    <w:rsid w:val="00A12C66"/>
    <w:rsid w:val="00A2000F"/>
    <w:rsid w:val="00A22499"/>
    <w:rsid w:val="00A332D3"/>
    <w:rsid w:val="00A35D1E"/>
    <w:rsid w:val="00A43DE9"/>
    <w:rsid w:val="00A503C1"/>
    <w:rsid w:val="00A51CD4"/>
    <w:rsid w:val="00A60940"/>
    <w:rsid w:val="00A67206"/>
    <w:rsid w:val="00A7209D"/>
    <w:rsid w:val="00A72EC2"/>
    <w:rsid w:val="00A77930"/>
    <w:rsid w:val="00A91F65"/>
    <w:rsid w:val="00A95A95"/>
    <w:rsid w:val="00AA4D20"/>
    <w:rsid w:val="00AA706B"/>
    <w:rsid w:val="00AB68A9"/>
    <w:rsid w:val="00AB691E"/>
    <w:rsid w:val="00AC0F2E"/>
    <w:rsid w:val="00AD1813"/>
    <w:rsid w:val="00AE3ED7"/>
    <w:rsid w:val="00AE5DC7"/>
    <w:rsid w:val="00AF0EE9"/>
    <w:rsid w:val="00AF3423"/>
    <w:rsid w:val="00B0647D"/>
    <w:rsid w:val="00B23F1F"/>
    <w:rsid w:val="00B243EB"/>
    <w:rsid w:val="00B2782C"/>
    <w:rsid w:val="00B35921"/>
    <w:rsid w:val="00B37035"/>
    <w:rsid w:val="00B3719E"/>
    <w:rsid w:val="00B563C2"/>
    <w:rsid w:val="00B566F3"/>
    <w:rsid w:val="00B56EE3"/>
    <w:rsid w:val="00B70EC7"/>
    <w:rsid w:val="00B84EF4"/>
    <w:rsid w:val="00B94830"/>
    <w:rsid w:val="00BA1117"/>
    <w:rsid w:val="00BA626E"/>
    <w:rsid w:val="00BA7F3F"/>
    <w:rsid w:val="00BB09FE"/>
    <w:rsid w:val="00BC2A7C"/>
    <w:rsid w:val="00BC6130"/>
    <w:rsid w:val="00BD3A1D"/>
    <w:rsid w:val="00BD73BC"/>
    <w:rsid w:val="00BE1348"/>
    <w:rsid w:val="00BE4EE4"/>
    <w:rsid w:val="00BE6932"/>
    <w:rsid w:val="00BF1001"/>
    <w:rsid w:val="00C068AE"/>
    <w:rsid w:val="00C07854"/>
    <w:rsid w:val="00C10802"/>
    <w:rsid w:val="00C12F35"/>
    <w:rsid w:val="00C16589"/>
    <w:rsid w:val="00C16BA2"/>
    <w:rsid w:val="00C22630"/>
    <w:rsid w:val="00C26267"/>
    <w:rsid w:val="00C30179"/>
    <w:rsid w:val="00C37FC0"/>
    <w:rsid w:val="00C47DFE"/>
    <w:rsid w:val="00C51DEB"/>
    <w:rsid w:val="00C5615F"/>
    <w:rsid w:val="00C642CB"/>
    <w:rsid w:val="00C76871"/>
    <w:rsid w:val="00C82612"/>
    <w:rsid w:val="00C85106"/>
    <w:rsid w:val="00C91071"/>
    <w:rsid w:val="00C9258D"/>
    <w:rsid w:val="00C97CAD"/>
    <w:rsid w:val="00CB0E22"/>
    <w:rsid w:val="00CB39F2"/>
    <w:rsid w:val="00CB6BB7"/>
    <w:rsid w:val="00CB72AA"/>
    <w:rsid w:val="00CC0F52"/>
    <w:rsid w:val="00CC2E29"/>
    <w:rsid w:val="00CE664A"/>
    <w:rsid w:val="00CE7565"/>
    <w:rsid w:val="00CF5570"/>
    <w:rsid w:val="00CF7A7F"/>
    <w:rsid w:val="00CF7C90"/>
    <w:rsid w:val="00D02190"/>
    <w:rsid w:val="00D02996"/>
    <w:rsid w:val="00D11474"/>
    <w:rsid w:val="00D30F9D"/>
    <w:rsid w:val="00D52379"/>
    <w:rsid w:val="00D653A9"/>
    <w:rsid w:val="00D75A91"/>
    <w:rsid w:val="00D825F3"/>
    <w:rsid w:val="00D94CAD"/>
    <w:rsid w:val="00D95751"/>
    <w:rsid w:val="00D97F3F"/>
    <w:rsid w:val="00DA0E9E"/>
    <w:rsid w:val="00DA4E9A"/>
    <w:rsid w:val="00DB49BD"/>
    <w:rsid w:val="00DC0B92"/>
    <w:rsid w:val="00DC4BAE"/>
    <w:rsid w:val="00DC68B4"/>
    <w:rsid w:val="00DC73B6"/>
    <w:rsid w:val="00DD1EEE"/>
    <w:rsid w:val="00DE789D"/>
    <w:rsid w:val="00DF22F8"/>
    <w:rsid w:val="00E009F2"/>
    <w:rsid w:val="00E036DD"/>
    <w:rsid w:val="00E10FCB"/>
    <w:rsid w:val="00E11C75"/>
    <w:rsid w:val="00E1243F"/>
    <w:rsid w:val="00E1305F"/>
    <w:rsid w:val="00E256D0"/>
    <w:rsid w:val="00E33F35"/>
    <w:rsid w:val="00E4512F"/>
    <w:rsid w:val="00E47C06"/>
    <w:rsid w:val="00E50B92"/>
    <w:rsid w:val="00E54039"/>
    <w:rsid w:val="00E73CD7"/>
    <w:rsid w:val="00E76F9B"/>
    <w:rsid w:val="00E8529B"/>
    <w:rsid w:val="00E862AD"/>
    <w:rsid w:val="00EA5897"/>
    <w:rsid w:val="00EA6205"/>
    <w:rsid w:val="00EB138A"/>
    <w:rsid w:val="00EB5631"/>
    <w:rsid w:val="00EC0462"/>
    <w:rsid w:val="00ED7342"/>
    <w:rsid w:val="00EE1D0A"/>
    <w:rsid w:val="00EE1DC8"/>
    <w:rsid w:val="00EE27D1"/>
    <w:rsid w:val="00EF1984"/>
    <w:rsid w:val="00EF726C"/>
    <w:rsid w:val="00F17AD0"/>
    <w:rsid w:val="00F20AE1"/>
    <w:rsid w:val="00F33135"/>
    <w:rsid w:val="00F43E09"/>
    <w:rsid w:val="00F47A63"/>
    <w:rsid w:val="00F54FC9"/>
    <w:rsid w:val="00F55A9A"/>
    <w:rsid w:val="00F61E8D"/>
    <w:rsid w:val="00F70176"/>
    <w:rsid w:val="00F71802"/>
    <w:rsid w:val="00F738ED"/>
    <w:rsid w:val="00F87155"/>
    <w:rsid w:val="00FA29E3"/>
    <w:rsid w:val="00FA2D73"/>
    <w:rsid w:val="00FA2F7F"/>
    <w:rsid w:val="00FB7B38"/>
    <w:rsid w:val="00FC6958"/>
    <w:rsid w:val="00FD3B66"/>
    <w:rsid w:val="00FD717D"/>
    <w:rsid w:val="00FD7B46"/>
    <w:rsid w:val="00FE1FED"/>
    <w:rsid w:val="00FF0016"/>
    <w:rsid w:val="00FF67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95F5E"/>
  <w15:docId w15:val="{A28A7931-A5E1-4BBE-93A8-F50BD4FA5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A63"/>
    <w:pPr>
      <w:spacing w:after="120"/>
    </w:pPr>
  </w:style>
  <w:style w:type="paragraph" w:styleId="Ttulo1">
    <w:name w:val="heading 1"/>
    <w:basedOn w:val="Normal"/>
    <w:next w:val="Normal"/>
    <w:link w:val="Ttulo1Car"/>
    <w:uiPriority w:val="9"/>
    <w:qFormat/>
    <w:rsid w:val="00F47A63"/>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47A6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068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47A6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47A63"/>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C068AE"/>
    <w:pPr>
      <w:outlineLvl w:val="9"/>
    </w:pPr>
    <w:rPr>
      <w:lang w:eastAsia="es-ES"/>
    </w:rPr>
  </w:style>
  <w:style w:type="paragraph" w:styleId="TDC1">
    <w:name w:val="toc 1"/>
    <w:basedOn w:val="Normal"/>
    <w:next w:val="Normal"/>
    <w:autoRedefine/>
    <w:uiPriority w:val="39"/>
    <w:unhideWhenUsed/>
    <w:rsid w:val="00C068AE"/>
    <w:pPr>
      <w:spacing w:after="100"/>
    </w:pPr>
  </w:style>
  <w:style w:type="character" w:styleId="Hipervnculo">
    <w:name w:val="Hyperlink"/>
    <w:basedOn w:val="Fuentedeprrafopredeter"/>
    <w:uiPriority w:val="99"/>
    <w:unhideWhenUsed/>
    <w:rsid w:val="00C068AE"/>
    <w:rPr>
      <w:color w:val="0563C1" w:themeColor="hyperlink"/>
      <w:u w:val="single"/>
    </w:rPr>
  </w:style>
  <w:style w:type="paragraph" w:styleId="TDC2">
    <w:name w:val="toc 2"/>
    <w:basedOn w:val="Normal"/>
    <w:next w:val="Normal"/>
    <w:autoRedefine/>
    <w:uiPriority w:val="39"/>
    <w:unhideWhenUsed/>
    <w:rsid w:val="00C068AE"/>
    <w:pPr>
      <w:spacing w:after="100"/>
      <w:ind w:left="220"/>
    </w:pPr>
  </w:style>
  <w:style w:type="character" w:customStyle="1" w:styleId="Ttulo3Car">
    <w:name w:val="Título 3 Car"/>
    <w:basedOn w:val="Fuentedeprrafopredeter"/>
    <w:link w:val="Ttulo3"/>
    <w:uiPriority w:val="9"/>
    <w:rsid w:val="00C068AE"/>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C068AE"/>
    <w:pPr>
      <w:spacing w:after="100"/>
      <w:ind w:left="440"/>
    </w:pPr>
  </w:style>
  <w:style w:type="paragraph" w:styleId="Prrafodelista">
    <w:name w:val="List Paragraph"/>
    <w:basedOn w:val="Normal"/>
    <w:uiPriority w:val="34"/>
    <w:qFormat/>
    <w:rsid w:val="00284EE6"/>
    <w:pPr>
      <w:ind w:left="720"/>
      <w:contextualSpacing/>
    </w:pPr>
  </w:style>
  <w:style w:type="paragraph" w:customStyle="1" w:styleId="Default">
    <w:name w:val="Default"/>
    <w:rsid w:val="00167C8E"/>
    <w:pPr>
      <w:autoSpaceDE w:val="0"/>
      <w:autoSpaceDN w:val="0"/>
      <w:adjustRightInd w:val="0"/>
      <w:spacing w:after="0" w:line="240" w:lineRule="auto"/>
    </w:pPr>
    <w:rPr>
      <w:rFonts w:ascii="Arial" w:hAnsi="Arial" w:cs="Arial"/>
      <w:color w:val="000000"/>
      <w:sz w:val="24"/>
      <w:szCs w:val="24"/>
    </w:rPr>
  </w:style>
  <w:style w:type="paragraph" w:styleId="Textodeglobo">
    <w:name w:val="Balloon Text"/>
    <w:basedOn w:val="Normal"/>
    <w:link w:val="TextodegloboCar"/>
    <w:uiPriority w:val="99"/>
    <w:semiHidden/>
    <w:unhideWhenUsed/>
    <w:rsid w:val="00C1658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16589"/>
    <w:rPr>
      <w:rFonts w:ascii="Tahoma" w:hAnsi="Tahoma" w:cs="Tahoma"/>
      <w:sz w:val="16"/>
      <w:szCs w:val="16"/>
    </w:rPr>
  </w:style>
  <w:style w:type="character" w:styleId="Refdecomentario">
    <w:name w:val="annotation reference"/>
    <w:basedOn w:val="Fuentedeprrafopredeter"/>
    <w:uiPriority w:val="99"/>
    <w:semiHidden/>
    <w:unhideWhenUsed/>
    <w:rsid w:val="00C16589"/>
    <w:rPr>
      <w:sz w:val="16"/>
      <w:szCs w:val="16"/>
    </w:rPr>
  </w:style>
  <w:style w:type="paragraph" w:styleId="Textocomentario">
    <w:name w:val="annotation text"/>
    <w:basedOn w:val="Normal"/>
    <w:link w:val="TextocomentarioCar"/>
    <w:uiPriority w:val="99"/>
    <w:unhideWhenUsed/>
    <w:rsid w:val="00C16589"/>
    <w:pPr>
      <w:spacing w:line="240" w:lineRule="auto"/>
    </w:pPr>
    <w:rPr>
      <w:sz w:val="20"/>
      <w:szCs w:val="20"/>
    </w:rPr>
  </w:style>
  <w:style w:type="character" w:customStyle="1" w:styleId="TextocomentarioCar">
    <w:name w:val="Texto comentario Car"/>
    <w:basedOn w:val="Fuentedeprrafopredeter"/>
    <w:link w:val="Textocomentario"/>
    <w:uiPriority w:val="99"/>
    <w:rsid w:val="00C16589"/>
    <w:rPr>
      <w:sz w:val="20"/>
      <w:szCs w:val="20"/>
    </w:rPr>
  </w:style>
  <w:style w:type="paragraph" w:styleId="Asuntodelcomentario">
    <w:name w:val="annotation subject"/>
    <w:basedOn w:val="Textocomentario"/>
    <w:next w:val="Textocomentario"/>
    <w:link w:val="AsuntodelcomentarioCar"/>
    <w:uiPriority w:val="99"/>
    <w:semiHidden/>
    <w:unhideWhenUsed/>
    <w:rsid w:val="00C16589"/>
    <w:rPr>
      <w:b/>
      <w:bCs/>
    </w:rPr>
  </w:style>
  <w:style w:type="character" w:customStyle="1" w:styleId="AsuntodelcomentarioCar">
    <w:name w:val="Asunto del comentario Car"/>
    <w:basedOn w:val="TextocomentarioCar"/>
    <w:link w:val="Asuntodelcomentario"/>
    <w:uiPriority w:val="99"/>
    <w:semiHidden/>
    <w:rsid w:val="00C16589"/>
    <w:rPr>
      <w:b/>
      <w:bCs/>
      <w:sz w:val="20"/>
      <w:szCs w:val="20"/>
    </w:rPr>
  </w:style>
  <w:style w:type="character" w:styleId="Textoennegrita">
    <w:name w:val="Strong"/>
    <w:basedOn w:val="Fuentedeprrafopredeter"/>
    <w:uiPriority w:val="22"/>
    <w:qFormat/>
    <w:rsid w:val="006933DE"/>
    <w:rPr>
      <w:b/>
      <w:bCs/>
    </w:rPr>
  </w:style>
  <w:style w:type="paragraph" w:styleId="NormalWeb">
    <w:name w:val="Normal (Web)"/>
    <w:basedOn w:val="Normal"/>
    <w:uiPriority w:val="99"/>
    <w:unhideWhenUsed/>
    <w:rsid w:val="00EF1984"/>
    <w:pPr>
      <w:spacing w:before="100" w:beforeAutospacing="1" w:after="100" w:afterAutospacing="1" w:line="240" w:lineRule="auto"/>
    </w:pPr>
    <w:rPr>
      <w:rFonts w:ascii="Times New Roman" w:eastAsia="Times New Roman" w:hAnsi="Times New Roman" w:cs="Times New Roman"/>
      <w:sz w:val="24"/>
      <w:szCs w:val="24"/>
      <w:lang w:val="ca-ES" w:eastAsia="ca-ES"/>
    </w:rPr>
  </w:style>
  <w:style w:type="character" w:customStyle="1" w:styleId="m-5026576912213586328gmail-m-8879355903188810661msocommentreference">
    <w:name w:val="m_-5026576912213586328gmail-m_-8879355903188810661msocommentreference"/>
    <w:basedOn w:val="Fuentedeprrafopredeter"/>
    <w:rsid w:val="001266CD"/>
  </w:style>
  <w:style w:type="paragraph" w:styleId="Bibliografa">
    <w:name w:val="Bibliography"/>
    <w:basedOn w:val="Normal"/>
    <w:next w:val="Normal"/>
    <w:uiPriority w:val="37"/>
    <w:unhideWhenUsed/>
    <w:rsid w:val="001509FE"/>
  </w:style>
  <w:style w:type="paragraph" w:styleId="Descripcin">
    <w:name w:val="caption"/>
    <w:basedOn w:val="Normal"/>
    <w:next w:val="Normal"/>
    <w:uiPriority w:val="35"/>
    <w:unhideWhenUsed/>
    <w:qFormat/>
    <w:rsid w:val="001509FE"/>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2F0B7D"/>
    <w:rPr>
      <w:color w:val="954F72" w:themeColor="followedHyperlink"/>
      <w:u w:val="single"/>
    </w:rPr>
  </w:style>
  <w:style w:type="paragraph" w:styleId="Encabezado">
    <w:name w:val="header"/>
    <w:basedOn w:val="Normal"/>
    <w:link w:val="EncabezadoCar"/>
    <w:uiPriority w:val="99"/>
    <w:unhideWhenUsed/>
    <w:rsid w:val="007B6F5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6F5E"/>
  </w:style>
  <w:style w:type="paragraph" w:styleId="Piedepgina">
    <w:name w:val="footer"/>
    <w:basedOn w:val="Normal"/>
    <w:link w:val="PiedepginaCar"/>
    <w:uiPriority w:val="99"/>
    <w:unhideWhenUsed/>
    <w:rsid w:val="007B6F5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6F5E"/>
  </w:style>
  <w:style w:type="table" w:styleId="Tablaconcuadrcula">
    <w:name w:val="Table Grid"/>
    <w:basedOn w:val="Tablanormal"/>
    <w:uiPriority w:val="39"/>
    <w:rsid w:val="00BA7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
    <w:name w:val="Tabla de cuadrícula 4 - Énfasis 11"/>
    <w:basedOn w:val="Tablanormal"/>
    <w:uiPriority w:val="49"/>
    <w:rsid w:val="00BA7F3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11">
    <w:name w:val="Tabla de cuadrícula 5 oscura - Énfasis 11"/>
    <w:basedOn w:val="Tablanormal"/>
    <w:uiPriority w:val="50"/>
    <w:rsid w:val="005A23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31">
    <w:name w:val="Tabla de cuadrícula 4 - Énfasis 31"/>
    <w:basedOn w:val="Tablanormal"/>
    <w:uiPriority w:val="49"/>
    <w:rsid w:val="00125B2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5oscura-nfasis12">
    <w:name w:val="Tabla de cuadrícula 5 oscura - Énfasis 12"/>
    <w:basedOn w:val="Tablanormal"/>
    <w:uiPriority w:val="50"/>
    <w:rsid w:val="00455D1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Revisin">
    <w:name w:val="Revision"/>
    <w:hidden/>
    <w:uiPriority w:val="99"/>
    <w:semiHidden/>
    <w:rsid w:val="000E0F1D"/>
    <w:pPr>
      <w:spacing w:after="0" w:line="240" w:lineRule="auto"/>
    </w:pPr>
  </w:style>
  <w:style w:type="character" w:styleId="Textodelmarcadordeposicin">
    <w:name w:val="Placeholder Text"/>
    <w:basedOn w:val="Fuentedeprrafopredeter"/>
    <w:uiPriority w:val="99"/>
    <w:semiHidden/>
    <w:rsid w:val="00263C79"/>
    <w:rPr>
      <w:color w:val="808080"/>
    </w:rPr>
  </w:style>
  <w:style w:type="paragraph" w:styleId="Textonotaalfinal">
    <w:name w:val="endnote text"/>
    <w:basedOn w:val="Normal"/>
    <w:link w:val="TextonotaalfinalCar"/>
    <w:uiPriority w:val="99"/>
    <w:semiHidden/>
    <w:unhideWhenUsed/>
    <w:rsid w:val="009513F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513F9"/>
    <w:rPr>
      <w:sz w:val="20"/>
      <w:szCs w:val="20"/>
    </w:rPr>
  </w:style>
  <w:style w:type="character" w:styleId="Refdenotaalfinal">
    <w:name w:val="endnote reference"/>
    <w:basedOn w:val="Fuentedeprrafopredeter"/>
    <w:uiPriority w:val="99"/>
    <w:semiHidden/>
    <w:unhideWhenUsed/>
    <w:rsid w:val="009513F9"/>
    <w:rPr>
      <w:vertAlign w:val="superscript"/>
    </w:rPr>
  </w:style>
  <w:style w:type="paragraph" w:styleId="Textonotapie">
    <w:name w:val="footnote text"/>
    <w:basedOn w:val="Normal"/>
    <w:link w:val="TextonotapieCar"/>
    <w:uiPriority w:val="99"/>
    <w:semiHidden/>
    <w:unhideWhenUsed/>
    <w:rsid w:val="009513F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513F9"/>
    <w:rPr>
      <w:sz w:val="20"/>
      <w:szCs w:val="20"/>
    </w:rPr>
  </w:style>
  <w:style w:type="character" w:styleId="Refdenotaalpie">
    <w:name w:val="footnote reference"/>
    <w:basedOn w:val="Fuentedeprrafopredeter"/>
    <w:uiPriority w:val="99"/>
    <w:semiHidden/>
    <w:unhideWhenUsed/>
    <w:rsid w:val="009513F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479">
      <w:bodyDiv w:val="1"/>
      <w:marLeft w:val="0"/>
      <w:marRight w:val="0"/>
      <w:marTop w:val="0"/>
      <w:marBottom w:val="0"/>
      <w:divBdr>
        <w:top w:val="none" w:sz="0" w:space="0" w:color="auto"/>
        <w:left w:val="none" w:sz="0" w:space="0" w:color="auto"/>
        <w:bottom w:val="none" w:sz="0" w:space="0" w:color="auto"/>
        <w:right w:val="none" w:sz="0" w:space="0" w:color="auto"/>
      </w:divBdr>
    </w:div>
    <w:div w:id="3284876">
      <w:bodyDiv w:val="1"/>
      <w:marLeft w:val="0"/>
      <w:marRight w:val="0"/>
      <w:marTop w:val="0"/>
      <w:marBottom w:val="0"/>
      <w:divBdr>
        <w:top w:val="none" w:sz="0" w:space="0" w:color="auto"/>
        <w:left w:val="none" w:sz="0" w:space="0" w:color="auto"/>
        <w:bottom w:val="none" w:sz="0" w:space="0" w:color="auto"/>
        <w:right w:val="none" w:sz="0" w:space="0" w:color="auto"/>
      </w:divBdr>
    </w:div>
    <w:div w:id="6181269">
      <w:bodyDiv w:val="1"/>
      <w:marLeft w:val="0"/>
      <w:marRight w:val="0"/>
      <w:marTop w:val="0"/>
      <w:marBottom w:val="0"/>
      <w:divBdr>
        <w:top w:val="none" w:sz="0" w:space="0" w:color="auto"/>
        <w:left w:val="none" w:sz="0" w:space="0" w:color="auto"/>
        <w:bottom w:val="none" w:sz="0" w:space="0" w:color="auto"/>
        <w:right w:val="none" w:sz="0" w:space="0" w:color="auto"/>
      </w:divBdr>
    </w:div>
    <w:div w:id="9652147">
      <w:bodyDiv w:val="1"/>
      <w:marLeft w:val="0"/>
      <w:marRight w:val="0"/>
      <w:marTop w:val="0"/>
      <w:marBottom w:val="0"/>
      <w:divBdr>
        <w:top w:val="none" w:sz="0" w:space="0" w:color="auto"/>
        <w:left w:val="none" w:sz="0" w:space="0" w:color="auto"/>
        <w:bottom w:val="none" w:sz="0" w:space="0" w:color="auto"/>
        <w:right w:val="none" w:sz="0" w:space="0" w:color="auto"/>
      </w:divBdr>
    </w:div>
    <w:div w:id="13464577">
      <w:bodyDiv w:val="1"/>
      <w:marLeft w:val="0"/>
      <w:marRight w:val="0"/>
      <w:marTop w:val="0"/>
      <w:marBottom w:val="0"/>
      <w:divBdr>
        <w:top w:val="none" w:sz="0" w:space="0" w:color="auto"/>
        <w:left w:val="none" w:sz="0" w:space="0" w:color="auto"/>
        <w:bottom w:val="none" w:sz="0" w:space="0" w:color="auto"/>
        <w:right w:val="none" w:sz="0" w:space="0" w:color="auto"/>
      </w:divBdr>
    </w:div>
    <w:div w:id="13923343">
      <w:bodyDiv w:val="1"/>
      <w:marLeft w:val="0"/>
      <w:marRight w:val="0"/>
      <w:marTop w:val="0"/>
      <w:marBottom w:val="0"/>
      <w:divBdr>
        <w:top w:val="none" w:sz="0" w:space="0" w:color="auto"/>
        <w:left w:val="none" w:sz="0" w:space="0" w:color="auto"/>
        <w:bottom w:val="none" w:sz="0" w:space="0" w:color="auto"/>
        <w:right w:val="none" w:sz="0" w:space="0" w:color="auto"/>
      </w:divBdr>
    </w:div>
    <w:div w:id="13964483">
      <w:bodyDiv w:val="1"/>
      <w:marLeft w:val="0"/>
      <w:marRight w:val="0"/>
      <w:marTop w:val="0"/>
      <w:marBottom w:val="0"/>
      <w:divBdr>
        <w:top w:val="none" w:sz="0" w:space="0" w:color="auto"/>
        <w:left w:val="none" w:sz="0" w:space="0" w:color="auto"/>
        <w:bottom w:val="none" w:sz="0" w:space="0" w:color="auto"/>
        <w:right w:val="none" w:sz="0" w:space="0" w:color="auto"/>
      </w:divBdr>
    </w:div>
    <w:div w:id="14357301">
      <w:bodyDiv w:val="1"/>
      <w:marLeft w:val="0"/>
      <w:marRight w:val="0"/>
      <w:marTop w:val="0"/>
      <w:marBottom w:val="0"/>
      <w:divBdr>
        <w:top w:val="none" w:sz="0" w:space="0" w:color="auto"/>
        <w:left w:val="none" w:sz="0" w:space="0" w:color="auto"/>
        <w:bottom w:val="none" w:sz="0" w:space="0" w:color="auto"/>
        <w:right w:val="none" w:sz="0" w:space="0" w:color="auto"/>
      </w:divBdr>
    </w:div>
    <w:div w:id="16658355">
      <w:bodyDiv w:val="1"/>
      <w:marLeft w:val="0"/>
      <w:marRight w:val="0"/>
      <w:marTop w:val="0"/>
      <w:marBottom w:val="0"/>
      <w:divBdr>
        <w:top w:val="none" w:sz="0" w:space="0" w:color="auto"/>
        <w:left w:val="none" w:sz="0" w:space="0" w:color="auto"/>
        <w:bottom w:val="none" w:sz="0" w:space="0" w:color="auto"/>
        <w:right w:val="none" w:sz="0" w:space="0" w:color="auto"/>
      </w:divBdr>
    </w:div>
    <w:div w:id="22900730">
      <w:bodyDiv w:val="1"/>
      <w:marLeft w:val="0"/>
      <w:marRight w:val="0"/>
      <w:marTop w:val="0"/>
      <w:marBottom w:val="0"/>
      <w:divBdr>
        <w:top w:val="none" w:sz="0" w:space="0" w:color="auto"/>
        <w:left w:val="none" w:sz="0" w:space="0" w:color="auto"/>
        <w:bottom w:val="none" w:sz="0" w:space="0" w:color="auto"/>
        <w:right w:val="none" w:sz="0" w:space="0" w:color="auto"/>
      </w:divBdr>
    </w:div>
    <w:div w:id="24909126">
      <w:bodyDiv w:val="1"/>
      <w:marLeft w:val="0"/>
      <w:marRight w:val="0"/>
      <w:marTop w:val="0"/>
      <w:marBottom w:val="0"/>
      <w:divBdr>
        <w:top w:val="none" w:sz="0" w:space="0" w:color="auto"/>
        <w:left w:val="none" w:sz="0" w:space="0" w:color="auto"/>
        <w:bottom w:val="none" w:sz="0" w:space="0" w:color="auto"/>
        <w:right w:val="none" w:sz="0" w:space="0" w:color="auto"/>
      </w:divBdr>
      <w:divsChild>
        <w:div w:id="260993259">
          <w:marLeft w:val="0"/>
          <w:marRight w:val="0"/>
          <w:marTop w:val="0"/>
          <w:marBottom w:val="0"/>
          <w:divBdr>
            <w:top w:val="none" w:sz="0" w:space="0" w:color="auto"/>
            <w:left w:val="none" w:sz="0" w:space="0" w:color="auto"/>
            <w:bottom w:val="none" w:sz="0" w:space="0" w:color="auto"/>
            <w:right w:val="none" w:sz="0" w:space="0" w:color="auto"/>
          </w:divBdr>
        </w:div>
        <w:div w:id="451098527">
          <w:marLeft w:val="0"/>
          <w:marRight w:val="0"/>
          <w:marTop w:val="0"/>
          <w:marBottom w:val="0"/>
          <w:divBdr>
            <w:top w:val="none" w:sz="0" w:space="0" w:color="auto"/>
            <w:left w:val="none" w:sz="0" w:space="0" w:color="auto"/>
            <w:bottom w:val="none" w:sz="0" w:space="0" w:color="auto"/>
            <w:right w:val="none" w:sz="0" w:space="0" w:color="auto"/>
          </w:divBdr>
        </w:div>
        <w:div w:id="623929448">
          <w:marLeft w:val="0"/>
          <w:marRight w:val="0"/>
          <w:marTop w:val="0"/>
          <w:marBottom w:val="0"/>
          <w:divBdr>
            <w:top w:val="none" w:sz="0" w:space="0" w:color="auto"/>
            <w:left w:val="none" w:sz="0" w:space="0" w:color="auto"/>
            <w:bottom w:val="none" w:sz="0" w:space="0" w:color="auto"/>
            <w:right w:val="none" w:sz="0" w:space="0" w:color="auto"/>
          </w:divBdr>
        </w:div>
        <w:div w:id="786699505">
          <w:marLeft w:val="0"/>
          <w:marRight w:val="0"/>
          <w:marTop w:val="0"/>
          <w:marBottom w:val="0"/>
          <w:divBdr>
            <w:top w:val="none" w:sz="0" w:space="0" w:color="auto"/>
            <w:left w:val="none" w:sz="0" w:space="0" w:color="auto"/>
            <w:bottom w:val="none" w:sz="0" w:space="0" w:color="auto"/>
            <w:right w:val="none" w:sz="0" w:space="0" w:color="auto"/>
          </w:divBdr>
        </w:div>
        <w:div w:id="1329938373">
          <w:marLeft w:val="0"/>
          <w:marRight w:val="0"/>
          <w:marTop w:val="0"/>
          <w:marBottom w:val="0"/>
          <w:divBdr>
            <w:top w:val="none" w:sz="0" w:space="0" w:color="auto"/>
            <w:left w:val="none" w:sz="0" w:space="0" w:color="auto"/>
            <w:bottom w:val="none" w:sz="0" w:space="0" w:color="auto"/>
            <w:right w:val="none" w:sz="0" w:space="0" w:color="auto"/>
          </w:divBdr>
        </w:div>
        <w:div w:id="2060473709">
          <w:marLeft w:val="0"/>
          <w:marRight w:val="0"/>
          <w:marTop w:val="0"/>
          <w:marBottom w:val="0"/>
          <w:divBdr>
            <w:top w:val="none" w:sz="0" w:space="0" w:color="auto"/>
            <w:left w:val="none" w:sz="0" w:space="0" w:color="auto"/>
            <w:bottom w:val="none" w:sz="0" w:space="0" w:color="auto"/>
            <w:right w:val="none" w:sz="0" w:space="0" w:color="auto"/>
          </w:divBdr>
        </w:div>
      </w:divsChild>
    </w:div>
    <w:div w:id="26298802">
      <w:bodyDiv w:val="1"/>
      <w:marLeft w:val="0"/>
      <w:marRight w:val="0"/>
      <w:marTop w:val="0"/>
      <w:marBottom w:val="0"/>
      <w:divBdr>
        <w:top w:val="none" w:sz="0" w:space="0" w:color="auto"/>
        <w:left w:val="none" w:sz="0" w:space="0" w:color="auto"/>
        <w:bottom w:val="none" w:sz="0" w:space="0" w:color="auto"/>
        <w:right w:val="none" w:sz="0" w:space="0" w:color="auto"/>
      </w:divBdr>
    </w:div>
    <w:div w:id="30348598">
      <w:bodyDiv w:val="1"/>
      <w:marLeft w:val="0"/>
      <w:marRight w:val="0"/>
      <w:marTop w:val="0"/>
      <w:marBottom w:val="0"/>
      <w:divBdr>
        <w:top w:val="none" w:sz="0" w:space="0" w:color="auto"/>
        <w:left w:val="none" w:sz="0" w:space="0" w:color="auto"/>
        <w:bottom w:val="none" w:sz="0" w:space="0" w:color="auto"/>
        <w:right w:val="none" w:sz="0" w:space="0" w:color="auto"/>
      </w:divBdr>
    </w:div>
    <w:div w:id="35203879">
      <w:bodyDiv w:val="1"/>
      <w:marLeft w:val="0"/>
      <w:marRight w:val="0"/>
      <w:marTop w:val="0"/>
      <w:marBottom w:val="0"/>
      <w:divBdr>
        <w:top w:val="none" w:sz="0" w:space="0" w:color="auto"/>
        <w:left w:val="none" w:sz="0" w:space="0" w:color="auto"/>
        <w:bottom w:val="none" w:sz="0" w:space="0" w:color="auto"/>
        <w:right w:val="none" w:sz="0" w:space="0" w:color="auto"/>
      </w:divBdr>
    </w:div>
    <w:div w:id="35860771">
      <w:bodyDiv w:val="1"/>
      <w:marLeft w:val="0"/>
      <w:marRight w:val="0"/>
      <w:marTop w:val="0"/>
      <w:marBottom w:val="0"/>
      <w:divBdr>
        <w:top w:val="none" w:sz="0" w:space="0" w:color="auto"/>
        <w:left w:val="none" w:sz="0" w:space="0" w:color="auto"/>
        <w:bottom w:val="none" w:sz="0" w:space="0" w:color="auto"/>
        <w:right w:val="none" w:sz="0" w:space="0" w:color="auto"/>
      </w:divBdr>
    </w:div>
    <w:div w:id="40204648">
      <w:bodyDiv w:val="1"/>
      <w:marLeft w:val="0"/>
      <w:marRight w:val="0"/>
      <w:marTop w:val="0"/>
      <w:marBottom w:val="0"/>
      <w:divBdr>
        <w:top w:val="none" w:sz="0" w:space="0" w:color="auto"/>
        <w:left w:val="none" w:sz="0" w:space="0" w:color="auto"/>
        <w:bottom w:val="none" w:sz="0" w:space="0" w:color="auto"/>
        <w:right w:val="none" w:sz="0" w:space="0" w:color="auto"/>
      </w:divBdr>
    </w:div>
    <w:div w:id="43985599">
      <w:bodyDiv w:val="1"/>
      <w:marLeft w:val="0"/>
      <w:marRight w:val="0"/>
      <w:marTop w:val="0"/>
      <w:marBottom w:val="0"/>
      <w:divBdr>
        <w:top w:val="none" w:sz="0" w:space="0" w:color="auto"/>
        <w:left w:val="none" w:sz="0" w:space="0" w:color="auto"/>
        <w:bottom w:val="none" w:sz="0" w:space="0" w:color="auto"/>
        <w:right w:val="none" w:sz="0" w:space="0" w:color="auto"/>
      </w:divBdr>
    </w:div>
    <w:div w:id="45222310">
      <w:bodyDiv w:val="1"/>
      <w:marLeft w:val="0"/>
      <w:marRight w:val="0"/>
      <w:marTop w:val="0"/>
      <w:marBottom w:val="0"/>
      <w:divBdr>
        <w:top w:val="none" w:sz="0" w:space="0" w:color="auto"/>
        <w:left w:val="none" w:sz="0" w:space="0" w:color="auto"/>
        <w:bottom w:val="none" w:sz="0" w:space="0" w:color="auto"/>
        <w:right w:val="none" w:sz="0" w:space="0" w:color="auto"/>
      </w:divBdr>
    </w:div>
    <w:div w:id="65611884">
      <w:bodyDiv w:val="1"/>
      <w:marLeft w:val="0"/>
      <w:marRight w:val="0"/>
      <w:marTop w:val="0"/>
      <w:marBottom w:val="0"/>
      <w:divBdr>
        <w:top w:val="none" w:sz="0" w:space="0" w:color="auto"/>
        <w:left w:val="none" w:sz="0" w:space="0" w:color="auto"/>
        <w:bottom w:val="none" w:sz="0" w:space="0" w:color="auto"/>
        <w:right w:val="none" w:sz="0" w:space="0" w:color="auto"/>
      </w:divBdr>
    </w:div>
    <w:div w:id="79984800">
      <w:bodyDiv w:val="1"/>
      <w:marLeft w:val="0"/>
      <w:marRight w:val="0"/>
      <w:marTop w:val="0"/>
      <w:marBottom w:val="0"/>
      <w:divBdr>
        <w:top w:val="none" w:sz="0" w:space="0" w:color="auto"/>
        <w:left w:val="none" w:sz="0" w:space="0" w:color="auto"/>
        <w:bottom w:val="none" w:sz="0" w:space="0" w:color="auto"/>
        <w:right w:val="none" w:sz="0" w:space="0" w:color="auto"/>
      </w:divBdr>
    </w:div>
    <w:div w:id="82604687">
      <w:bodyDiv w:val="1"/>
      <w:marLeft w:val="0"/>
      <w:marRight w:val="0"/>
      <w:marTop w:val="0"/>
      <w:marBottom w:val="0"/>
      <w:divBdr>
        <w:top w:val="none" w:sz="0" w:space="0" w:color="auto"/>
        <w:left w:val="none" w:sz="0" w:space="0" w:color="auto"/>
        <w:bottom w:val="none" w:sz="0" w:space="0" w:color="auto"/>
        <w:right w:val="none" w:sz="0" w:space="0" w:color="auto"/>
      </w:divBdr>
    </w:div>
    <w:div w:id="83453323">
      <w:bodyDiv w:val="1"/>
      <w:marLeft w:val="0"/>
      <w:marRight w:val="0"/>
      <w:marTop w:val="0"/>
      <w:marBottom w:val="0"/>
      <w:divBdr>
        <w:top w:val="none" w:sz="0" w:space="0" w:color="auto"/>
        <w:left w:val="none" w:sz="0" w:space="0" w:color="auto"/>
        <w:bottom w:val="none" w:sz="0" w:space="0" w:color="auto"/>
        <w:right w:val="none" w:sz="0" w:space="0" w:color="auto"/>
      </w:divBdr>
    </w:div>
    <w:div w:id="86198659">
      <w:bodyDiv w:val="1"/>
      <w:marLeft w:val="0"/>
      <w:marRight w:val="0"/>
      <w:marTop w:val="0"/>
      <w:marBottom w:val="0"/>
      <w:divBdr>
        <w:top w:val="none" w:sz="0" w:space="0" w:color="auto"/>
        <w:left w:val="none" w:sz="0" w:space="0" w:color="auto"/>
        <w:bottom w:val="none" w:sz="0" w:space="0" w:color="auto"/>
        <w:right w:val="none" w:sz="0" w:space="0" w:color="auto"/>
      </w:divBdr>
    </w:div>
    <w:div w:id="91630823">
      <w:bodyDiv w:val="1"/>
      <w:marLeft w:val="0"/>
      <w:marRight w:val="0"/>
      <w:marTop w:val="0"/>
      <w:marBottom w:val="0"/>
      <w:divBdr>
        <w:top w:val="none" w:sz="0" w:space="0" w:color="auto"/>
        <w:left w:val="none" w:sz="0" w:space="0" w:color="auto"/>
        <w:bottom w:val="none" w:sz="0" w:space="0" w:color="auto"/>
        <w:right w:val="none" w:sz="0" w:space="0" w:color="auto"/>
      </w:divBdr>
    </w:div>
    <w:div w:id="94593844">
      <w:bodyDiv w:val="1"/>
      <w:marLeft w:val="0"/>
      <w:marRight w:val="0"/>
      <w:marTop w:val="0"/>
      <w:marBottom w:val="0"/>
      <w:divBdr>
        <w:top w:val="none" w:sz="0" w:space="0" w:color="auto"/>
        <w:left w:val="none" w:sz="0" w:space="0" w:color="auto"/>
        <w:bottom w:val="none" w:sz="0" w:space="0" w:color="auto"/>
        <w:right w:val="none" w:sz="0" w:space="0" w:color="auto"/>
      </w:divBdr>
    </w:div>
    <w:div w:id="100927809">
      <w:bodyDiv w:val="1"/>
      <w:marLeft w:val="0"/>
      <w:marRight w:val="0"/>
      <w:marTop w:val="0"/>
      <w:marBottom w:val="0"/>
      <w:divBdr>
        <w:top w:val="none" w:sz="0" w:space="0" w:color="auto"/>
        <w:left w:val="none" w:sz="0" w:space="0" w:color="auto"/>
        <w:bottom w:val="none" w:sz="0" w:space="0" w:color="auto"/>
        <w:right w:val="none" w:sz="0" w:space="0" w:color="auto"/>
      </w:divBdr>
    </w:div>
    <w:div w:id="111679567">
      <w:bodyDiv w:val="1"/>
      <w:marLeft w:val="0"/>
      <w:marRight w:val="0"/>
      <w:marTop w:val="0"/>
      <w:marBottom w:val="0"/>
      <w:divBdr>
        <w:top w:val="none" w:sz="0" w:space="0" w:color="auto"/>
        <w:left w:val="none" w:sz="0" w:space="0" w:color="auto"/>
        <w:bottom w:val="none" w:sz="0" w:space="0" w:color="auto"/>
        <w:right w:val="none" w:sz="0" w:space="0" w:color="auto"/>
      </w:divBdr>
    </w:div>
    <w:div w:id="117338721">
      <w:bodyDiv w:val="1"/>
      <w:marLeft w:val="0"/>
      <w:marRight w:val="0"/>
      <w:marTop w:val="0"/>
      <w:marBottom w:val="0"/>
      <w:divBdr>
        <w:top w:val="none" w:sz="0" w:space="0" w:color="auto"/>
        <w:left w:val="none" w:sz="0" w:space="0" w:color="auto"/>
        <w:bottom w:val="none" w:sz="0" w:space="0" w:color="auto"/>
        <w:right w:val="none" w:sz="0" w:space="0" w:color="auto"/>
      </w:divBdr>
    </w:div>
    <w:div w:id="129176517">
      <w:bodyDiv w:val="1"/>
      <w:marLeft w:val="0"/>
      <w:marRight w:val="0"/>
      <w:marTop w:val="0"/>
      <w:marBottom w:val="0"/>
      <w:divBdr>
        <w:top w:val="none" w:sz="0" w:space="0" w:color="auto"/>
        <w:left w:val="none" w:sz="0" w:space="0" w:color="auto"/>
        <w:bottom w:val="none" w:sz="0" w:space="0" w:color="auto"/>
        <w:right w:val="none" w:sz="0" w:space="0" w:color="auto"/>
      </w:divBdr>
    </w:div>
    <w:div w:id="129248357">
      <w:bodyDiv w:val="1"/>
      <w:marLeft w:val="0"/>
      <w:marRight w:val="0"/>
      <w:marTop w:val="0"/>
      <w:marBottom w:val="0"/>
      <w:divBdr>
        <w:top w:val="none" w:sz="0" w:space="0" w:color="auto"/>
        <w:left w:val="none" w:sz="0" w:space="0" w:color="auto"/>
        <w:bottom w:val="none" w:sz="0" w:space="0" w:color="auto"/>
        <w:right w:val="none" w:sz="0" w:space="0" w:color="auto"/>
      </w:divBdr>
    </w:div>
    <w:div w:id="139737928">
      <w:bodyDiv w:val="1"/>
      <w:marLeft w:val="0"/>
      <w:marRight w:val="0"/>
      <w:marTop w:val="0"/>
      <w:marBottom w:val="0"/>
      <w:divBdr>
        <w:top w:val="none" w:sz="0" w:space="0" w:color="auto"/>
        <w:left w:val="none" w:sz="0" w:space="0" w:color="auto"/>
        <w:bottom w:val="none" w:sz="0" w:space="0" w:color="auto"/>
        <w:right w:val="none" w:sz="0" w:space="0" w:color="auto"/>
      </w:divBdr>
    </w:div>
    <w:div w:id="143010511">
      <w:bodyDiv w:val="1"/>
      <w:marLeft w:val="0"/>
      <w:marRight w:val="0"/>
      <w:marTop w:val="0"/>
      <w:marBottom w:val="0"/>
      <w:divBdr>
        <w:top w:val="none" w:sz="0" w:space="0" w:color="auto"/>
        <w:left w:val="none" w:sz="0" w:space="0" w:color="auto"/>
        <w:bottom w:val="none" w:sz="0" w:space="0" w:color="auto"/>
        <w:right w:val="none" w:sz="0" w:space="0" w:color="auto"/>
      </w:divBdr>
    </w:div>
    <w:div w:id="148601651">
      <w:bodyDiv w:val="1"/>
      <w:marLeft w:val="0"/>
      <w:marRight w:val="0"/>
      <w:marTop w:val="0"/>
      <w:marBottom w:val="0"/>
      <w:divBdr>
        <w:top w:val="none" w:sz="0" w:space="0" w:color="auto"/>
        <w:left w:val="none" w:sz="0" w:space="0" w:color="auto"/>
        <w:bottom w:val="none" w:sz="0" w:space="0" w:color="auto"/>
        <w:right w:val="none" w:sz="0" w:space="0" w:color="auto"/>
      </w:divBdr>
    </w:div>
    <w:div w:id="149103177">
      <w:bodyDiv w:val="1"/>
      <w:marLeft w:val="0"/>
      <w:marRight w:val="0"/>
      <w:marTop w:val="0"/>
      <w:marBottom w:val="0"/>
      <w:divBdr>
        <w:top w:val="none" w:sz="0" w:space="0" w:color="auto"/>
        <w:left w:val="none" w:sz="0" w:space="0" w:color="auto"/>
        <w:bottom w:val="none" w:sz="0" w:space="0" w:color="auto"/>
        <w:right w:val="none" w:sz="0" w:space="0" w:color="auto"/>
      </w:divBdr>
    </w:div>
    <w:div w:id="158692437">
      <w:bodyDiv w:val="1"/>
      <w:marLeft w:val="0"/>
      <w:marRight w:val="0"/>
      <w:marTop w:val="0"/>
      <w:marBottom w:val="0"/>
      <w:divBdr>
        <w:top w:val="none" w:sz="0" w:space="0" w:color="auto"/>
        <w:left w:val="none" w:sz="0" w:space="0" w:color="auto"/>
        <w:bottom w:val="none" w:sz="0" w:space="0" w:color="auto"/>
        <w:right w:val="none" w:sz="0" w:space="0" w:color="auto"/>
      </w:divBdr>
    </w:div>
    <w:div w:id="170068628">
      <w:bodyDiv w:val="1"/>
      <w:marLeft w:val="0"/>
      <w:marRight w:val="0"/>
      <w:marTop w:val="0"/>
      <w:marBottom w:val="0"/>
      <w:divBdr>
        <w:top w:val="none" w:sz="0" w:space="0" w:color="auto"/>
        <w:left w:val="none" w:sz="0" w:space="0" w:color="auto"/>
        <w:bottom w:val="none" w:sz="0" w:space="0" w:color="auto"/>
        <w:right w:val="none" w:sz="0" w:space="0" w:color="auto"/>
      </w:divBdr>
    </w:div>
    <w:div w:id="172453555">
      <w:bodyDiv w:val="1"/>
      <w:marLeft w:val="0"/>
      <w:marRight w:val="0"/>
      <w:marTop w:val="0"/>
      <w:marBottom w:val="0"/>
      <w:divBdr>
        <w:top w:val="none" w:sz="0" w:space="0" w:color="auto"/>
        <w:left w:val="none" w:sz="0" w:space="0" w:color="auto"/>
        <w:bottom w:val="none" w:sz="0" w:space="0" w:color="auto"/>
        <w:right w:val="none" w:sz="0" w:space="0" w:color="auto"/>
      </w:divBdr>
    </w:div>
    <w:div w:id="177424990">
      <w:bodyDiv w:val="1"/>
      <w:marLeft w:val="0"/>
      <w:marRight w:val="0"/>
      <w:marTop w:val="0"/>
      <w:marBottom w:val="0"/>
      <w:divBdr>
        <w:top w:val="none" w:sz="0" w:space="0" w:color="auto"/>
        <w:left w:val="none" w:sz="0" w:space="0" w:color="auto"/>
        <w:bottom w:val="none" w:sz="0" w:space="0" w:color="auto"/>
        <w:right w:val="none" w:sz="0" w:space="0" w:color="auto"/>
      </w:divBdr>
    </w:div>
    <w:div w:id="180316114">
      <w:bodyDiv w:val="1"/>
      <w:marLeft w:val="0"/>
      <w:marRight w:val="0"/>
      <w:marTop w:val="0"/>
      <w:marBottom w:val="0"/>
      <w:divBdr>
        <w:top w:val="none" w:sz="0" w:space="0" w:color="auto"/>
        <w:left w:val="none" w:sz="0" w:space="0" w:color="auto"/>
        <w:bottom w:val="none" w:sz="0" w:space="0" w:color="auto"/>
        <w:right w:val="none" w:sz="0" w:space="0" w:color="auto"/>
      </w:divBdr>
    </w:div>
    <w:div w:id="183137863">
      <w:bodyDiv w:val="1"/>
      <w:marLeft w:val="0"/>
      <w:marRight w:val="0"/>
      <w:marTop w:val="0"/>
      <w:marBottom w:val="0"/>
      <w:divBdr>
        <w:top w:val="none" w:sz="0" w:space="0" w:color="auto"/>
        <w:left w:val="none" w:sz="0" w:space="0" w:color="auto"/>
        <w:bottom w:val="none" w:sz="0" w:space="0" w:color="auto"/>
        <w:right w:val="none" w:sz="0" w:space="0" w:color="auto"/>
      </w:divBdr>
    </w:div>
    <w:div w:id="183902419">
      <w:bodyDiv w:val="1"/>
      <w:marLeft w:val="0"/>
      <w:marRight w:val="0"/>
      <w:marTop w:val="0"/>
      <w:marBottom w:val="0"/>
      <w:divBdr>
        <w:top w:val="none" w:sz="0" w:space="0" w:color="auto"/>
        <w:left w:val="none" w:sz="0" w:space="0" w:color="auto"/>
        <w:bottom w:val="none" w:sz="0" w:space="0" w:color="auto"/>
        <w:right w:val="none" w:sz="0" w:space="0" w:color="auto"/>
      </w:divBdr>
    </w:div>
    <w:div w:id="184246730">
      <w:bodyDiv w:val="1"/>
      <w:marLeft w:val="0"/>
      <w:marRight w:val="0"/>
      <w:marTop w:val="0"/>
      <w:marBottom w:val="0"/>
      <w:divBdr>
        <w:top w:val="none" w:sz="0" w:space="0" w:color="auto"/>
        <w:left w:val="none" w:sz="0" w:space="0" w:color="auto"/>
        <w:bottom w:val="none" w:sz="0" w:space="0" w:color="auto"/>
        <w:right w:val="none" w:sz="0" w:space="0" w:color="auto"/>
      </w:divBdr>
    </w:div>
    <w:div w:id="190725684">
      <w:bodyDiv w:val="1"/>
      <w:marLeft w:val="0"/>
      <w:marRight w:val="0"/>
      <w:marTop w:val="0"/>
      <w:marBottom w:val="0"/>
      <w:divBdr>
        <w:top w:val="none" w:sz="0" w:space="0" w:color="auto"/>
        <w:left w:val="none" w:sz="0" w:space="0" w:color="auto"/>
        <w:bottom w:val="none" w:sz="0" w:space="0" w:color="auto"/>
        <w:right w:val="none" w:sz="0" w:space="0" w:color="auto"/>
      </w:divBdr>
    </w:div>
    <w:div w:id="196353598">
      <w:bodyDiv w:val="1"/>
      <w:marLeft w:val="0"/>
      <w:marRight w:val="0"/>
      <w:marTop w:val="0"/>
      <w:marBottom w:val="0"/>
      <w:divBdr>
        <w:top w:val="none" w:sz="0" w:space="0" w:color="auto"/>
        <w:left w:val="none" w:sz="0" w:space="0" w:color="auto"/>
        <w:bottom w:val="none" w:sz="0" w:space="0" w:color="auto"/>
        <w:right w:val="none" w:sz="0" w:space="0" w:color="auto"/>
      </w:divBdr>
    </w:div>
    <w:div w:id="200096408">
      <w:bodyDiv w:val="1"/>
      <w:marLeft w:val="0"/>
      <w:marRight w:val="0"/>
      <w:marTop w:val="0"/>
      <w:marBottom w:val="0"/>
      <w:divBdr>
        <w:top w:val="none" w:sz="0" w:space="0" w:color="auto"/>
        <w:left w:val="none" w:sz="0" w:space="0" w:color="auto"/>
        <w:bottom w:val="none" w:sz="0" w:space="0" w:color="auto"/>
        <w:right w:val="none" w:sz="0" w:space="0" w:color="auto"/>
      </w:divBdr>
    </w:div>
    <w:div w:id="201601543">
      <w:bodyDiv w:val="1"/>
      <w:marLeft w:val="0"/>
      <w:marRight w:val="0"/>
      <w:marTop w:val="0"/>
      <w:marBottom w:val="0"/>
      <w:divBdr>
        <w:top w:val="none" w:sz="0" w:space="0" w:color="auto"/>
        <w:left w:val="none" w:sz="0" w:space="0" w:color="auto"/>
        <w:bottom w:val="none" w:sz="0" w:space="0" w:color="auto"/>
        <w:right w:val="none" w:sz="0" w:space="0" w:color="auto"/>
      </w:divBdr>
    </w:div>
    <w:div w:id="207572236">
      <w:bodyDiv w:val="1"/>
      <w:marLeft w:val="0"/>
      <w:marRight w:val="0"/>
      <w:marTop w:val="0"/>
      <w:marBottom w:val="0"/>
      <w:divBdr>
        <w:top w:val="none" w:sz="0" w:space="0" w:color="auto"/>
        <w:left w:val="none" w:sz="0" w:space="0" w:color="auto"/>
        <w:bottom w:val="none" w:sz="0" w:space="0" w:color="auto"/>
        <w:right w:val="none" w:sz="0" w:space="0" w:color="auto"/>
      </w:divBdr>
    </w:div>
    <w:div w:id="213128255">
      <w:bodyDiv w:val="1"/>
      <w:marLeft w:val="0"/>
      <w:marRight w:val="0"/>
      <w:marTop w:val="0"/>
      <w:marBottom w:val="0"/>
      <w:divBdr>
        <w:top w:val="none" w:sz="0" w:space="0" w:color="auto"/>
        <w:left w:val="none" w:sz="0" w:space="0" w:color="auto"/>
        <w:bottom w:val="none" w:sz="0" w:space="0" w:color="auto"/>
        <w:right w:val="none" w:sz="0" w:space="0" w:color="auto"/>
      </w:divBdr>
    </w:div>
    <w:div w:id="215119216">
      <w:bodyDiv w:val="1"/>
      <w:marLeft w:val="0"/>
      <w:marRight w:val="0"/>
      <w:marTop w:val="0"/>
      <w:marBottom w:val="0"/>
      <w:divBdr>
        <w:top w:val="none" w:sz="0" w:space="0" w:color="auto"/>
        <w:left w:val="none" w:sz="0" w:space="0" w:color="auto"/>
        <w:bottom w:val="none" w:sz="0" w:space="0" w:color="auto"/>
        <w:right w:val="none" w:sz="0" w:space="0" w:color="auto"/>
      </w:divBdr>
    </w:div>
    <w:div w:id="215434634">
      <w:bodyDiv w:val="1"/>
      <w:marLeft w:val="0"/>
      <w:marRight w:val="0"/>
      <w:marTop w:val="0"/>
      <w:marBottom w:val="0"/>
      <w:divBdr>
        <w:top w:val="none" w:sz="0" w:space="0" w:color="auto"/>
        <w:left w:val="none" w:sz="0" w:space="0" w:color="auto"/>
        <w:bottom w:val="none" w:sz="0" w:space="0" w:color="auto"/>
        <w:right w:val="none" w:sz="0" w:space="0" w:color="auto"/>
      </w:divBdr>
    </w:div>
    <w:div w:id="228074936">
      <w:bodyDiv w:val="1"/>
      <w:marLeft w:val="0"/>
      <w:marRight w:val="0"/>
      <w:marTop w:val="0"/>
      <w:marBottom w:val="0"/>
      <w:divBdr>
        <w:top w:val="none" w:sz="0" w:space="0" w:color="auto"/>
        <w:left w:val="none" w:sz="0" w:space="0" w:color="auto"/>
        <w:bottom w:val="none" w:sz="0" w:space="0" w:color="auto"/>
        <w:right w:val="none" w:sz="0" w:space="0" w:color="auto"/>
      </w:divBdr>
    </w:div>
    <w:div w:id="236747483">
      <w:bodyDiv w:val="1"/>
      <w:marLeft w:val="0"/>
      <w:marRight w:val="0"/>
      <w:marTop w:val="0"/>
      <w:marBottom w:val="0"/>
      <w:divBdr>
        <w:top w:val="none" w:sz="0" w:space="0" w:color="auto"/>
        <w:left w:val="none" w:sz="0" w:space="0" w:color="auto"/>
        <w:bottom w:val="none" w:sz="0" w:space="0" w:color="auto"/>
        <w:right w:val="none" w:sz="0" w:space="0" w:color="auto"/>
      </w:divBdr>
    </w:div>
    <w:div w:id="237252465">
      <w:bodyDiv w:val="1"/>
      <w:marLeft w:val="0"/>
      <w:marRight w:val="0"/>
      <w:marTop w:val="0"/>
      <w:marBottom w:val="0"/>
      <w:divBdr>
        <w:top w:val="none" w:sz="0" w:space="0" w:color="auto"/>
        <w:left w:val="none" w:sz="0" w:space="0" w:color="auto"/>
        <w:bottom w:val="none" w:sz="0" w:space="0" w:color="auto"/>
        <w:right w:val="none" w:sz="0" w:space="0" w:color="auto"/>
      </w:divBdr>
    </w:div>
    <w:div w:id="237443904">
      <w:bodyDiv w:val="1"/>
      <w:marLeft w:val="0"/>
      <w:marRight w:val="0"/>
      <w:marTop w:val="0"/>
      <w:marBottom w:val="0"/>
      <w:divBdr>
        <w:top w:val="none" w:sz="0" w:space="0" w:color="auto"/>
        <w:left w:val="none" w:sz="0" w:space="0" w:color="auto"/>
        <w:bottom w:val="none" w:sz="0" w:space="0" w:color="auto"/>
        <w:right w:val="none" w:sz="0" w:space="0" w:color="auto"/>
      </w:divBdr>
    </w:div>
    <w:div w:id="245770548">
      <w:bodyDiv w:val="1"/>
      <w:marLeft w:val="0"/>
      <w:marRight w:val="0"/>
      <w:marTop w:val="0"/>
      <w:marBottom w:val="0"/>
      <w:divBdr>
        <w:top w:val="none" w:sz="0" w:space="0" w:color="auto"/>
        <w:left w:val="none" w:sz="0" w:space="0" w:color="auto"/>
        <w:bottom w:val="none" w:sz="0" w:space="0" w:color="auto"/>
        <w:right w:val="none" w:sz="0" w:space="0" w:color="auto"/>
      </w:divBdr>
    </w:div>
    <w:div w:id="248543577">
      <w:bodyDiv w:val="1"/>
      <w:marLeft w:val="0"/>
      <w:marRight w:val="0"/>
      <w:marTop w:val="0"/>
      <w:marBottom w:val="0"/>
      <w:divBdr>
        <w:top w:val="none" w:sz="0" w:space="0" w:color="auto"/>
        <w:left w:val="none" w:sz="0" w:space="0" w:color="auto"/>
        <w:bottom w:val="none" w:sz="0" w:space="0" w:color="auto"/>
        <w:right w:val="none" w:sz="0" w:space="0" w:color="auto"/>
      </w:divBdr>
    </w:div>
    <w:div w:id="252205606">
      <w:bodyDiv w:val="1"/>
      <w:marLeft w:val="0"/>
      <w:marRight w:val="0"/>
      <w:marTop w:val="0"/>
      <w:marBottom w:val="0"/>
      <w:divBdr>
        <w:top w:val="none" w:sz="0" w:space="0" w:color="auto"/>
        <w:left w:val="none" w:sz="0" w:space="0" w:color="auto"/>
        <w:bottom w:val="none" w:sz="0" w:space="0" w:color="auto"/>
        <w:right w:val="none" w:sz="0" w:space="0" w:color="auto"/>
      </w:divBdr>
    </w:div>
    <w:div w:id="256064244">
      <w:bodyDiv w:val="1"/>
      <w:marLeft w:val="0"/>
      <w:marRight w:val="0"/>
      <w:marTop w:val="0"/>
      <w:marBottom w:val="0"/>
      <w:divBdr>
        <w:top w:val="none" w:sz="0" w:space="0" w:color="auto"/>
        <w:left w:val="none" w:sz="0" w:space="0" w:color="auto"/>
        <w:bottom w:val="none" w:sz="0" w:space="0" w:color="auto"/>
        <w:right w:val="none" w:sz="0" w:space="0" w:color="auto"/>
      </w:divBdr>
    </w:div>
    <w:div w:id="260720634">
      <w:bodyDiv w:val="1"/>
      <w:marLeft w:val="0"/>
      <w:marRight w:val="0"/>
      <w:marTop w:val="0"/>
      <w:marBottom w:val="0"/>
      <w:divBdr>
        <w:top w:val="none" w:sz="0" w:space="0" w:color="auto"/>
        <w:left w:val="none" w:sz="0" w:space="0" w:color="auto"/>
        <w:bottom w:val="none" w:sz="0" w:space="0" w:color="auto"/>
        <w:right w:val="none" w:sz="0" w:space="0" w:color="auto"/>
      </w:divBdr>
    </w:div>
    <w:div w:id="267086071">
      <w:bodyDiv w:val="1"/>
      <w:marLeft w:val="0"/>
      <w:marRight w:val="0"/>
      <w:marTop w:val="0"/>
      <w:marBottom w:val="0"/>
      <w:divBdr>
        <w:top w:val="none" w:sz="0" w:space="0" w:color="auto"/>
        <w:left w:val="none" w:sz="0" w:space="0" w:color="auto"/>
        <w:bottom w:val="none" w:sz="0" w:space="0" w:color="auto"/>
        <w:right w:val="none" w:sz="0" w:space="0" w:color="auto"/>
      </w:divBdr>
    </w:div>
    <w:div w:id="269509054">
      <w:bodyDiv w:val="1"/>
      <w:marLeft w:val="0"/>
      <w:marRight w:val="0"/>
      <w:marTop w:val="0"/>
      <w:marBottom w:val="0"/>
      <w:divBdr>
        <w:top w:val="none" w:sz="0" w:space="0" w:color="auto"/>
        <w:left w:val="none" w:sz="0" w:space="0" w:color="auto"/>
        <w:bottom w:val="none" w:sz="0" w:space="0" w:color="auto"/>
        <w:right w:val="none" w:sz="0" w:space="0" w:color="auto"/>
      </w:divBdr>
    </w:div>
    <w:div w:id="274989290">
      <w:bodyDiv w:val="1"/>
      <w:marLeft w:val="0"/>
      <w:marRight w:val="0"/>
      <w:marTop w:val="0"/>
      <w:marBottom w:val="0"/>
      <w:divBdr>
        <w:top w:val="none" w:sz="0" w:space="0" w:color="auto"/>
        <w:left w:val="none" w:sz="0" w:space="0" w:color="auto"/>
        <w:bottom w:val="none" w:sz="0" w:space="0" w:color="auto"/>
        <w:right w:val="none" w:sz="0" w:space="0" w:color="auto"/>
      </w:divBdr>
    </w:div>
    <w:div w:id="276764301">
      <w:bodyDiv w:val="1"/>
      <w:marLeft w:val="0"/>
      <w:marRight w:val="0"/>
      <w:marTop w:val="0"/>
      <w:marBottom w:val="0"/>
      <w:divBdr>
        <w:top w:val="none" w:sz="0" w:space="0" w:color="auto"/>
        <w:left w:val="none" w:sz="0" w:space="0" w:color="auto"/>
        <w:bottom w:val="none" w:sz="0" w:space="0" w:color="auto"/>
        <w:right w:val="none" w:sz="0" w:space="0" w:color="auto"/>
      </w:divBdr>
    </w:div>
    <w:div w:id="278070119">
      <w:bodyDiv w:val="1"/>
      <w:marLeft w:val="0"/>
      <w:marRight w:val="0"/>
      <w:marTop w:val="0"/>
      <w:marBottom w:val="0"/>
      <w:divBdr>
        <w:top w:val="none" w:sz="0" w:space="0" w:color="auto"/>
        <w:left w:val="none" w:sz="0" w:space="0" w:color="auto"/>
        <w:bottom w:val="none" w:sz="0" w:space="0" w:color="auto"/>
        <w:right w:val="none" w:sz="0" w:space="0" w:color="auto"/>
      </w:divBdr>
    </w:div>
    <w:div w:id="280960541">
      <w:bodyDiv w:val="1"/>
      <w:marLeft w:val="0"/>
      <w:marRight w:val="0"/>
      <w:marTop w:val="0"/>
      <w:marBottom w:val="0"/>
      <w:divBdr>
        <w:top w:val="none" w:sz="0" w:space="0" w:color="auto"/>
        <w:left w:val="none" w:sz="0" w:space="0" w:color="auto"/>
        <w:bottom w:val="none" w:sz="0" w:space="0" w:color="auto"/>
        <w:right w:val="none" w:sz="0" w:space="0" w:color="auto"/>
      </w:divBdr>
    </w:div>
    <w:div w:id="288318066">
      <w:bodyDiv w:val="1"/>
      <w:marLeft w:val="0"/>
      <w:marRight w:val="0"/>
      <w:marTop w:val="0"/>
      <w:marBottom w:val="0"/>
      <w:divBdr>
        <w:top w:val="none" w:sz="0" w:space="0" w:color="auto"/>
        <w:left w:val="none" w:sz="0" w:space="0" w:color="auto"/>
        <w:bottom w:val="none" w:sz="0" w:space="0" w:color="auto"/>
        <w:right w:val="none" w:sz="0" w:space="0" w:color="auto"/>
      </w:divBdr>
    </w:div>
    <w:div w:id="292102916">
      <w:bodyDiv w:val="1"/>
      <w:marLeft w:val="0"/>
      <w:marRight w:val="0"/>
      <w:marTop w:val="0"/>
      <w:marBottom w:val="0"/>
      <w:divBdr>
        <w:top w:val="none" w:sz="0" w:space="0" w:color="auto"/>
        <w:left w:val="none" w:sz="0" w:space="0" w:color="auto"/>
        <w:bottom w:val="none" w:sz="0" w:space="0" w:color="auto"/>
        <w:right w:val="none" w:sz="0" w:space="0" w:color="auto"/>
      </w:divBdr>
    </w:div>
    <w:div w:id="299848070">
      <w:bodyDiv w:val="1"/>
      <w:marLeft w:val="0"/>
      <w:marRight w:val="0"/>
      <w:marTop w:val="0"/>
      <w:marBottom w:val="0"/>
      <w:divBdr>
        <w:top w:val="none" w:sz="0" w:space="0" w:color="auto"/>
        <w:left w:val="none" w:sz="0" w:space="0" w:color="auto"/>
        <w:bottom w:val="none" w:sz="0" w:space="0" w:color="auto"/>
        <w:right w:val="none" w:sz="0" w:space="0" w:color="auto"/>
      </w:divBdr>
    </w:div>
    <w:div w:id="300893150">
      <w:bodyDiv w:val="1"/>
      <w:marLeft w:val="0"/>
      <w:marRight w:val="0"/>
      <w:marTop w:val="0"/>
      <w:marBottom w:val="0"/>
      <w:divBdr>
        <w:top w:val="none" w:sz="0" w:space="0" w:color="auto"/>
        <w:left w:val="none" w:sz="0" w:space="0" w:color="auto"/>
        <w:bottom w:val="none" w:sz="0" w:space="0" w:color="auto"/>
        <w:right w:val="none" w:sz="0" w:space="0" w:color="auto"/>
      </w:divBdr>
    </w:div>
    <w:div w:id="307243115">
      <w:bodyDiv w:val="1"/>
      <w:marLeft w:val="0"/>
      <w:marRight w:val="0"/>
      <w:marTop w:val="0"/>
      <w:marBottom w:val="0"/>
      <w:divBdr>
        <w:top w:val="none" w:sz="0" w:space="0" w:color="auto"/>
        <w:left w:val="none" w:sz="0" w:space="0" w:color="auto"/>
        <w:bottom w:val="none" w:sz="0" w:space="0" w:color="auto"/>
        <w:right w:val="none" w:sz="0" w:space="0" w:color="auto"/>
      </w:divBdr>
    </w:div>
    <w:div w:id="308169310">
      <w:bodyDiv w:val="1"/>
      <w:marLeft w:val="0"/>
      <w:marRight w:val="0"/>
      <w:marTop w:val="0"/>
      <w:marBottom w:val="0"/>
      <w:divBdr>
        <w:top w:val="none" w:sz="0" w:space="0" w:color="auto"/>
        <w:left w:val="none" w:sz="0" w:space="0" w:color="auto"/>
        <w:bottom w:val="none" w:sz="0" w:space="0" w:color="auto"/>
        <w:right w:val="none" w:sz="0" w:space="0" w:color="auto"/>
      </w:divBdr>
    </w:div>
    <w:div w:id="309747845">
      <w:bodyDiv w:val="1"/>
      <w:marLeft w:val="0"/>
      <w:marRight w:val="0"/>
      <w:marTop w:val="0"/>
      <w:marBottom w:val="0"/>
      <w:divBdr>
        <w:top w:val="none" w:sz="0" w:space="0" w:color="auto"/>
        <w:left w:val="none" w:sz="0" w:space="0" w:color="auto"/>
        <w:bottom w:val="none" w:sz="0" w:space="0" w:color="auto"/>
        <w:right w:val="none" w:sz="0" w:space="0" w:color="auto"/>
      </w:divBdr>
    </w:div>
    <w:div w:id="309797928">
      <w:bodyDiv w:val="1"/>
      <w:marLeft w:val="0"/>
      <w:marRight w:val="0"/>
      <w:marTop w:val="0"/>
      <w:marBottom w:val="0"/>
      <w:divBdr>
        <w:top w:val="none" w:sz="0" w:space="0" w:color="auto"/>
        <w:left w:val="none" w:sz="0" w:space="0" w:color="auto"/>
        <w:bottom w:val="none" w:sz="0" w:space="0" w:color="auto"/>
        <w:right w:val="none" w:sz="0" w:space="0" w:color="auto"/>
      </w:divBdr>
    </w:div>
    <w:div w:id="311980953">
      <w:bodyDiv w:val="1"/>
      <w:marLeft w:val="0"/>
      <w:marRight w:val="0"/>
      <w:marTop w:val="0"/>
      <w:marBottom w:val="0"/>
      <w:divBdr>
        <w:top w:val="none" w:sz="0" w:space="0" w:color="auto"/>
        <w:left w:val="none" w:sz="0" w:space="0" w:color="auto"/>
        <w:bottom w:val="none" w:sz="0" w:space="0" w:color="auto"/>
        <w:right w:val="none" w:sz="0" w:space="0" w:color="auto"/>
      </w:divBdr>
    </w:div>
    <w:div w:id="323969115">
      <w:bodyDiv w:val="1"/>
      <w:marLeft w:val="0"/>
      <w:marRight w:val="0"/>
      <w:marTop w:val="0"/>
      <w:marBottom w:val="0"/>
      <w:divBdr>
        <w:top w:val="none" w:sz="0" w:space="0" w:color="auto"/>
        <w:left w:val="none" w:sz="0" w:space="0" w:color="auto"/>
        <w:bottom w:val="none" w:sz="0" w:space="0" w:color="auto"/>
        <w:right w:val="none" w:sz="0" w:space="0" w:color="auto"/>
      </w:divBdr>
    </w:div>
    <w:div w:id="327025576">
      <w:bodyDiv w:val="1"/>
      <w:marLeft w:val="0"/>
      <w:marRight w:val="0"/>
      <w:marTop w:val="0"/>
      <w:marBottom w:val="0"/>
      <w:divBdr>
        <w:top w:val="none" w:sz="0" w:space="0" w:color="auto"/>
        <w:left w:val="none" w:sz="0" w:space="0" w:color="auto"/>
        <w:bottom w:val="none" w:sz="0" w:space="0" w:color="auto"/>
        <w:right w:val="none" w:sz="0" w:space="0" w:color="auto"/>
      </w:divBdr>
    </w:div>
    <w:div w:id="338392374">
      <w:bodyDiv w:val="1"/>
      <w:marLeft w:val="0"/>
      <w:marRight w:val="0"/>
      <w:marTop w:val="0"/>
      <w:marBottom w:val="0"/>
      <w:divBdr>
        <w:top w:val="none" w:sz="0" w:space="0" w:color="auto"/>
        <w:left w:val="none" w:sz="0" w:space="0" w:color="auto"/>
        <w:bottom w:val="none" w:sz="0" w:space="0" w:color="auto"/>
        <w:right w:val="none" w:sz="0" w:space="0" w:color="auto"/>
      </w:divBdr>
    </w:div>
    <w:div w:id="344793367">
      <w:bodyDiv w:val="1"/>
      <w:marLeft w:val="0"/>
      <w:marRight w:val="0"/>
      <w:marTop w:val="0"/>
      <w:marBottom w:val="0"/>
      <w:divBdr>
        <w:top w:val="none" w:sz="0" w:space="0" w:color="auto"/>
        <w:left w:val="none" w:sz="0" w:space="0" w:color="auto"/>
        <w:bottom w:val="none" w:sz="0" w:space="0" w:color="auto"/>
        <w:right w:val="none" w:sz="0" w:space="0" w:color="auto"/>
      </w:divBdr>
    </w:div>
    <w:div w:id="345442659">
      <w:bodyDiv w:val="1"/>
      <w:marLeft w:val="0"/>
      <w:marRight w:val="0"/>
      <w:marTop w:val="0"/>
      <w:marBottom w:val="0"/>
      <w:divBdr>
        <w:top w:val="none" w:sz="0" w:space="0" w:color="auto"/>
        <w:left w:val="none" w:sz="0" w:space="0" w:color="auto"/>
        <w:bottom w:val="none" w:sz="0" w:space="0" w:color="auto"/>
        <w:right w:val="none" w:sz="0" w:space="0" w:color="auto"/>
      </w:divBdr>
    </w:div>
    <w:div w:id="351690946">
      <w:bodyDiv w:val="1"/>
      <w:marLeft w:val="0"/>
      <w:marRight w:val="0"/>
      <w:marTop w:val="0"/>
      <w:marBottom w:val="0"/>
      <w:divBdr>
        <w:top w:val="none" w:sz="0" w:space="0" w:color="auto"/>
        <w:left w:val="none" w:sz="0" w:space="0" w:color="auto"/>
        <w:bottom w:val="none" w:sz="0" w:space="0" w:color="auto"/>
        <w:right w:val="none" w:sz="0" w:space="0" w:color="auto"/>
      </w:divBdr>
    </w:div>
    <w:div w:id="365639929">
      <w:bodyDiv w:val="1"/>
      <w:marLeft w:val="0"/>
      <w:marRight w:val="0"/>
      <w:marTop w:val="0"/>
      <w:marBottom w:val="0"/>
      <w:divBdr>
        <w:top w:val="none" w:sz="0" w:space="0" w:color="auto"/>
        <w:left w:val="none" w:sz="0" w:space="0" w:color="auto"/>
        <w:bottom w:val="none" w:sz="0" w:space="0" w:color="auto"/>
        <w:right w:val="none" w:sz="0" w:space="0" w:color="auto"/>
      </w:divBdr>
    </w:div>
    <w:div w:id="370812402">
      <w:bodyDiv w:val="1"/>
      <w:marLeft w:val="0"/>
      <w:marRight w:val="0"/>
      <w:marTop w:val="0"/>
      <w:marBottom w:val="0"/>
      <w:divBdr>
        <w:top w:val="none" w:sz="0" w:space="0" w:color="auto"/>
        <w:left w:val="none" w:sz="0" w:space="0" w:color="auto"/>
        <w:bottom w:val="none" w:sz="0" w:space="0" w:color="auto"/>
        <w:right w:val="none" w:sz="0" w:space="0" w:color="auto"/>
      </w:divBdr>
    </w:div>
    <w:div w:id="380709840">
      <w:bodyDiv w:val="1"/>
      <w:marLeft w:val="0"/>
      <w:marRight w:val="0"/>
      <w:marTop w:val="0"/>
      <w:marBottom w:val="0"/>
      <w:divBdr>
        <w:top w:val="none" w:sz="0" w:space="0" w:color="auto"/>
        <w:left w:val="none" w:sz="0" w:space="0" w:color="auto"/>
        <w:bottom w:val="none" w:sz="0" w:space="0" w:color="auto"/>
        <w:right w:val="none" w:sz="0" w:space="0" w:color="auto"/>
      </w:divBdr>
    </w:div>
    <w:div w:id="396562328">
      <w:bodyDiv w:val="1"/>
      <w:marLeft w:val="0"/>
      <w:marRight w:val="0"/>
      <w:marTop w:val="0"/>
      <w:marBottom w:val="0"/>
      <w:divBdr>
        <w:top w:val="none" w:sz="0" w:space="0" w:color="auto"/>
        <w:left w:val="none" w:sz="0" w:space="0" w:color="auto"/>
        <w:bottom w:val="none" w:sz="0" w:space="0" w:color="auto"/>
        <w:right w:val="none" w:sz="0" w:space="0" w:color="auto"/>
      </w:divBdr>
    </w:div>
    <w:div w:id="401099188">
      <w:bodyDiv w:val="1"/>
      <w:marLeft w:val="0"/>
      <w:marRight w:val="0"/>
      <w:marTop w:val="0"/>
      <w:marBottom w:val="0"/>
      <w:divBdr>
        <w:top w:val="none" w:sz="0" w:space="0" w:color="auto"/>
        <w:left w:val="none" w:sz="0" w:space="0" w:color="auto"/>
        <w:bottom w:val="none" w:sz="0" w:space="0" w:color="auto"/>
        <w:right w:val="none" w:sz="0" w:space="0" w:color="auto"/>
      </w:divBdr>
    </w:div>
    <w:div w:id="403455016">
      <w:bodyDiv w:val="1"/>
      <w:marLeft w:val="0"/>
      <w:marRight w:val="0"/>
      <w:marTop w:val="0"/>
      <w:marBottom w:val="0"/>
      <w:divBdr>
        <w:top w:val="none" w:sz="0" w:space="0" w:color="auto"/>
        <w:left w:val="none" w:sz="0" w:space="0" w:color="auto"/>
        <w:bottom w:val="none" w:sz="0" w:space="0" w:color="auto"/>
        <w:right w:val="none" w:sz="0" w:space="0" w:color="auto"/>
      </w:divBdr>
    </w:div>
    <w:div w:id="418330682">
      <w:bodyDiv w:val="1"/>
      <w:marLeft w:val="0"/>
      <w:marRight w:val="0"/>
      <w:marTop w:val="0"/>
      <w:marBottom w:val="0"/>
      <w:divBdr>
        <w:top w:val="none" w:sz="0" w:space="0" w:color="auto"/>
        <w:left w:val="none" w:sz="0" w:space="0" w:color="auto"/>
        <w:bottom w:val="none" w:sz="0" w:space="0" w:color="auto"/>
        <w:right w:val="none" w:sz="0" w:space="0" w:color="auto"/>
      </w:divBdr>
    </w:div>
    <w:div w:id="418597302">
      <w:bodyDiv w:val="1"/>
      <w:marLeft w:val="0"/>
      <w:marRight w:val="0"/>
      <w:marTop w:val="0"/>
      <w:marBottom w:val="0"/>
      <w:divBdr>
        <w:top w:val="none" w:sz="0" w:space="0" w:color="auto"/>
        <w:left w:val="none" w:sz="0" w:space="0" w:color="auto"/>
        <w:bottom w:val="none" w:sz="0" w:space="0" w:color="auto"/>
        <w:right w:val="none" w:sz="0" w:space="0" w:color="auto"/>
      </w:divBdr>
    </w:div>
    <w:div w:id="419836937">
      <w:bodyDiv w:val="1"/>
      <w:marLeft w:val="0"/>
      <w:marRight w:val="0"/>
      <w:marTop w:val="0"/>
      <w:marBottom w:val="0"/>
      <w:divBdr>
        <w:top w:val="none" w:sz="0" w:space="0" w:color="auto"/>
        <w:left w:val="none" w:sz="0" w:space="0" w:color="auto"/>
        <w:bottom w:val="none" w:sz="0" w:space="0" w:color="auto"/>
        <w:right w:val="none" w:sz="0" w:space="0" w:color="auto"/>
      </w:divBdr>
    </w:div>
    <w:div w:id="425153578">
      <w:bodyDiv w:val="1"/>
      <w:marLeft w:val="0"/>
      <w:marRight w:val="0"/>
      <w:marTop w:val="0"/>
      <w:marBottom w:val="0"/>
      <w:divBdr>
        <w:top w:val="none" w:sz="0" w:space="0" w:color="auto"/>
        <w:left w:val="none" w:sz="0" w:space="0" w:color="auto"/>
        <w:bottom w:val="none" w:sz="0" w:space="0" w:color="auto"/>
        <w:right w:val="none" w:sz="0" w:space="0" w:color="auto"/>
      </w:divBdr>
    </w:div>
    <w:div w:id="429550376">
      <w:bodyDiv w:val="1"/>
      <w:marLeft w:val="0"/>
      <w:marRight w:val="0"/>
      <w:marTop w:val="0"/>
      <w:marBottom w:val="0"/>
      <w:divBdr>
        <w:top w:val="none" w:sz="0" w:space="0" w:color="auto"/>
        <w:left w:val="none" w:sz="0" w:space="0" w:color="auto"/>
        <w:bottom w:val="none" w:sz="0" w:space="0" w:color="auto"/>
        <w:right w:val="none" w:sz="0" w:space="0" w:color="auto"/>
      </w:divBdr>
    </w:div>
    <w:div w:id="448281417">
      <w:bodyDiv w:val="1"/>
      <w:marLeft w:val="0"/>
      <w:marRight w:val="0"/>
      <w:marTop w:val="0"/>
      <w:marBottom w:val="0"/>
      <w:divBdr>
        <w:top w:val="none" w:sz="0" w:space="0" w:color="auto"/>
        <w:left w:val="none" w:sz="0" w:space="0" w:color="auto"/>
        <w:bottom w:val="none" w:sz="0" w:space="0" w:color="auto"/>
        <w:right w:val="none" w:sz="0" w:space="0" w:color="auto"/>
      </w:divBdr>
    </w:div>
    <w:div w:id="454176133">
      <w:bodyDiv w:val="1"/>
      <w:marLeft w:val="0"/>
      <w:marRight w:val="0"/>
      <w:marTop w:val="0"/>
      <w:marBottom w:val="0"/>
      <w:divBdr>
        <w:top w:val="none" w:sz="0" w:space="0" w:color="auto"/>
        <w:left w:val="none" w:sz="0" w:space="0" w:color="auto"/>
        <w:bottom w:val="none" w:sz="0" w:space="0" w:color="auto"/>
        <w:right w:val="none" w:sz="0" w:space="0" w:color="auto"/>
      </w:divBdr>
    </w:div>
    <w:div w:id="459955187">
      <w:bodyDiv w:val="1"/>
      <w:marLeft w:val="0"/>
      <w:marRight w:val="0"/>
      <w:marTop w:val="0"/>
      <w:marBottom w:val="0"/>
      <w:divBdr>
        <w:top w:val="none" w:sz="0" w:space="0" w:color="auto"/>
        <w:left w:val="none" w:sz="0" w:space="0" w:color="auto"/>
        <w:bottom w:val="none" w:sz="0" w:space="0" w:color="auto"/>
        <w:right w:val="none" w:sz="0" w:space="0" w:color="auto"/>
      </w:divBdr>
    </w:div>
    <w:div w:id="464856635">
      <w:bodyDiv w:val="1"/>
      <w:marLeft w:val="0"/>
      <w:marRight w:val="0"/>
      <w:marTop w:val="0"/>
      <w:marBottom w:val="0"/>
      <w:divBdr>
        <w:top w:val="none" w:sz="0" w:space="0" w:color="auto"/>
        <w:left w:val="none" w:sz="0" w:space="0" w:color="auto"/>
        <w:bottom w:val="none" w:sz="0" w:space="0" w:color="auto"/>
        <w:right w:val="none" w:sz="0" w:space="0" w:color="auto"/>
      </w:divBdr>
    </w:div>
    <w:div w:id="467359884">
      <w:bodyDiv w:val="1"/>
      <w:marLeft w:val="0"/>
      <w:marRight w:val="0"/>
      <w:marTop w:val="0"/>
      <w:marBottom w:val="0"/>
      <w:divBdr>
        <w:top w:val="none" w:sz="0" w:space="0" w:color="auto"/>
        <w:left w:val="none" w:sz="0" w:space="0" w:color="auto"/>
        <w:bottom w:val="none" w:sz="0" w:space="0" w:color="auto"/>
        <w:right w:val="none" w:sz="0" w:space="0" w:color="auto"/>
      </w:divBdr>
    </w:div>
    <w:div w:id="467473182">
      <w:bodyDiv w:val="1"/>
      <w:marLeft w:val="0"/>
      <w:marRight w:val="0"/>
      <w:marTop w:val="0"/>
      <w:marBottom w:val="0"/>
      <w:divBdr>
        <w:top w:val="none" w:sz="0" w:space="0" w:color="auto"/>
        <w:left w:val="none" w:sz="0" w:space="0" w:color="auto"/>
        <w:bottom w:val="none" w:sz="0" w:space="0" w:color="auto"/>
        <w:right w:val="none" w:sz="0" w:space="0" w:color="auto"/>
      </w:divBdr>
    </w:div>
    <w:div w:id="468717470">
      <w:bodyDiv w:val="1"/>
      <w:marLeft w:val="0"/>
      <w:marRight w:val="0"/>
      <w:marTop w:val="0"/>
      <w:marBottom w:val="0"/>
      <w:divBdr>
        <w:top w:val="none" w:sz="0" w:space="0" w:color="auto"/>
        <w:left w:val="none" w:sz="0" w:space="0" w:color="auto"/>
        <w:bottom w:val="none" w:sz="0" w:space="0" w:color="auto"/>
        <w:right w:val="none" w:sz="0" w:space="0" w:color="auto"/>
      </w:divBdr>
    </w:div>
    <w:div w:id="470562644">
      <w:bodyDiv w:val="1"/>
      <w:marLeft w:val="0"/>
      <w:marRight w:val="0"/>
      <w:marTop w:val="0"/>
      <w:marBottom w:val="0"/>
      <w:divBdr>
        <w:top w:val="none" w:sz="0" w:space="0" w:color="auto"/>
        <w:left w:val="none" w:sz="0" w:space="0" w:color="auto"/>
        <w:bottom w:val="none" w:sz="0" w:space="0" w:color="auto"/>
        <w:right w:val="none" w:sz="0" w:space="0" w:color="auto"/>
      </w:divBdr>
    </w:div>
    <w:div w:id="476534012">
      <w:bodyDiv w:val="1"/>
      <w:marLeft w:val="0"/>
      <w:marRight w:val="0"/>
      <w:marTop w:val="0"/>
      <w:marBottom w:val="0"/>
      <w:divBdr>
        <w:top w:val="none" w:sz="0" w:space="0" w:color="auto"/>
        <w:left w:val="none" w:sz="0" w:space="0" w:color="auto"/>
        <w:bottom w:val="none" w:sz="0" w:space="0" w:color="auto"/>
        <w:right w:val="none" w:sz="0" w:space="0" w:color="auto"/>
      </w:divBdr>
    </w:div>
    <w:div w:id="477915150">
      <w:bodyDiv w:val="1"/>
      <w:marLeft w:val="0"/>
      <w:marRight w:val="0"/>
      <w:marTop w:val="0"/>
      <w:marBottom w:val="0"/>
      <w:divBdr>
        <w:top w:val="none" w:sz="0" w:space="0" w:color="auto"/>
        <w:left w:val="none" w:sz="0" w:space="0" w:color="auto"/>
        <w:bottom w:val="none" w:sz="0" w:space="0" w:color="auto"/>
        <w:right w:val="none" w:sz="0" w:space="0" w:color="auto"/>
      </w:divBdr>
    </w:div>
    <w:div w:id="479689848">
      <w:bodyDiv w:val="1"/>
      <w:marLeft w:val="0"/>
      <w:marRight w:val="0"/>
      <w:marTop w:val="0"/>
      <w:marBottom w:val="0"/>
      <w:divBdr>
        <w:top w:val="none" w:sz="0" w:space="0" w:color="auto"/>
        <w:left w:val="none" w:sz="0" w:space="0" w:color="auto"/>
        <w:bottom w:val="none" w:sz="0" w:space="0" w:color="auto"/>
        <w:right w:val="none" w:sz="0" w:space="0" w:color="auto"/>
      </w:divBdr>
    </w:div>
    <w:div w:id="480581587">
      <w:bodyDiv w:val="1"/>
      <w:marLeft w:val="0"/>
      <w:marRight w:val="0"/>
      <w:marTop w:val="0"/>
      <w:marBottom w:val="0"/>
      <w:divBdr>
        <w:top w:val="none" w:sz="0" w:space="0" w:color="auto"/>
        <w:left w:val="none" w:sz="0" w:space="0" w:color="auto"/>
        <w:bottom w:val="none" w:sz="0" w:space="0" w:color="auto"/>
        <w:right w:val="none" w:sz="0" w:space="0" w:color="auto"/>
      </w:divBdr>
    </w:div>
    <w:div w:id="481849867">
      <w:bodyDiv w:val="1"/>
      <w:marLeft w:val="0"/>
      <w:marRight w:val="0"/>
      <w:marTop w:val="0"/>
      <w:marBottom w:val="0"/>
      <w:divBdr>
        <w:top w:val="none" w:sz="0" w:space="0" w:color="auto"/>
        <w:left w:val="none" w:sz="0" w:space="0" w:color="auto"/>
        <w:bottom w:val="none" w:sz="0" w:space="0" w:color="auto"/>
        <w:right w:val="none" w:sz="0" w:space="0" w:color="auto"/>
      </w:divBdr>
    </w:div>
    <w:div w:id="483935959">
      <w:bodyDiv w:val="1"/>
      <w:marLeft w:val="0"/>
      <w:marRight w:val="0"/>
      <w:marTop w:val="0"/>
      <w:marBottom w:val="0"/>
      <w:divBdr>
        <w:top w:val="none" w:sz="0" w:space="0" w:color="auto"/>
        <w:left w:val="none" w:sz="0" w:space="0" w:color="auto"/>
        <w:bottom w:val="none" w:sz="0" w:space="0" w:color="auto"/>
        <w:right w:val="none" w:sz="0" w:space="0" w:color="auto"/>
      </w:divBdr>
    </w:div>
    <w:div w:id="484394531">
      <w:bodyDiv w:val="1"/>
      <w:marLeft w:val="0"/>
      <w:marRight w:val="0"/>
      <w:marTop w:val="0"/>
      <w:marBottom w:val="0"/>
      <w:divBdr>
        <w:top w:val="none" w:sz="0" w:space="0" w:color="auto"/>
        <w:left w:val="none" w:sz="0" w:space="0" w:color="auto"/>
        <w:bottom w:val="none" w:sz="0" w:space="0" w:color="auto"/>
        <w:right w:val="none" w:sz="0" w:space="0" w:color="auto"/>
      </w:divBdr>
    </w:div>
    <w:div w:id="495153212">
      <w:bodyDiv w:val="1"/>
      <w:marLeft w:val="0"/>
      <w:marRight w:val="0"/>
      <w:marTop w:val="0"/>
      <w:marBottom w:val="0"/>
      <w:divBdr>
        <w:top w:val="none" w:sz="0" w:space="0" w:color="auto"/>
        <w:left w:val="none" w:sz="0" w:space="0" w:color="auto"/>
        <w:bottom w:val="none" w:sz="0" w:space="0" w:color="auto"/>
        <w:right w:val="none" w:sz="0" w:space="0" w:color="auto"/>
      </w:divBdr>
    </w:div>
    <w:div w:id="500509225">
      <w:bodyDiv w:val="1"/>
      <w:marLeft w:val="0"/>
      <w:marRight w:val="0"/>
      <w:marTop w:val="0"/>
      <w:marBottom w:val="0"/>
      <w:divBdr>
        <w:top w:val="none" w:sz="0" w:space="0" w:color="auto"/>
        <w:left w:val="none" w:sz="0" w:space="0" w:color="auto"/>
        <w:bottom w:val="none" w:sz="0" w:space="0" w:color="auto"/>
        <w:right w:val="none" w:sz="0" w:space="0" w:color="auto"/>
      </w:divBdr>
    </w:div>
    <w:div w:id="514073155">
      <w:bodyDiv w:val="1"/>
      <w:marLeft w:val="0"/>
      <w:marRight w:val="0"/>
      <w:marTop w:val="0"/>
      <w:marBottom w:val="0"/>
      <w:divBdr>
        <w:top w:val="none" w:sz="0" w:space="0" w:color="auto"/>
        <w:left w:val="none" w:sz="0" w:space="0" w:color="auto"/>
        <w:bottom w:val="none" w:sz="0" w:space="0" w:color="auto"/>
        <w:right w:val="none" w:sz="0" w:space="0" w:color="auto"/>
      </w:divBdr>
    </w:div>
    <w:div w:id="519776918">
      <w:bodyDiv w:val="1"/>
      <w:marLeft w:val="0"/>
      <w:marRight w:val="0"/>
      <w:marTop w:val="0"/>
      <w:marBottom w:val="0"/>
      <w:divBdr>
        <w:top w:val="none" w:sz="0" w:space="0" w:color="auto"/>
        <w:left w:val="none" w:sz="0" w:space="0" w:color="auto"/>
        <w:bottom w:val="none" w:sz="0" w:space="0" w:color="auto"/>
        <w:right w:val="none" w:sz="0" w:space="0" w:color="auto"/>
      </w:divBdr>
    </w:div>
    <w:div w:id="519903441">
      <w:bodyDiv w:val="1"/>
      <w:marLeft w:val="0"/>
      <w:marRight w:val="0"/>
      <w:marTop w:val="0"/>
      <w:marBottom w:val="0"/>
      <w:divBdr>
        <w:top w:val="none" w:sz="0" w:space="0" w:color="auto"/>
        <w:left w:val="none" w:sz="0" w:space="0" w:color="auto"/>
        <w:bottom w:val="none" w:sz="0" w:space="0" w:color="auto"/>
        <w:right w:val="none" w:sz="0" w:space="0" w:color="auto"/>
      </w:divBdr>
    </w:div>
    <w:div w:id="521675322">
      <w:bodyDiv w:val="1"/>
      <w:marLeft w:val="0"/>
      <w:marRight w:val="0"/>
      <w:marTop w:val="0"/>
      <w:marBottom w:val="0"/>
      <w:divBdr>
        <w:top w:val="none" w:sz="0" w:space="0" w:color="auto"/>
        <w:left w:val="none" w:sz="0" w:space="0" w:color="auto"/>
        <w:bottom w:val="none" w:sz="0" w:space="0" w:color="auto"/>
        <w:right w:val="none" w:sz="0" w:space="0" w:color="auto"/>
      </w:divBdr>
    </w:div>
    <w:div w:id="522859323">
      <w:bodyDiv w:val="1"/>
      <w:marLeft w:val="0"/>
      <w:marRight w:val="0"/>
      <w:marTop w:val="0"/>
      <w:marBottom w:val="0"/>
      <w:divBdr>
        <w:top w:val="none" w:sz="0" w:space="0" w:color="auto"/>
        <w:left w:val="none" w:sz="0" w:space="0" w:color="auto"/>
        <w:bottom w:val="none" w:sz="0" w:space="0" w:color="auto"/>
        <w:right w:val="none" w:sz="0" w:space="0" w:color="auto"/>
      </w:divBdr>
    </w:div>
    <w:div w:id="527135320">
      <w:bodyDiv w:val="1"/>
      <w:marLeft w:val="0"/>
      <w:marRight w:val="0"/>
      <w:marTop w:val="0"/>
      <w:marBottom w:val="0"/>
      <w:divBdr>
        <w:top w:val="none" w:sz="0" w:space="0" w:color="auto"/>
        <w:left w:val="none" w:sz="0" w:space="0" w:color="auto"/>
        <w:bottom w:val="none" w:sz="0" w:space="0" w:color="auto"/>
        <w:right w:val="none" w:sz="0" w:space="0" w:color="auto"/>
      </w:divBdr>
    </w:div>
    <w:div w:id="528184227">
      <w:bodyDiv w:val="1"/>
      <w:marLeft w:val="0"/>
      <w:marRight w:val="0"/>
      <w:marTop w:val="0"/>
      <w:marBottom w:val="0"/>
      <w:divBdr>
        <w:top w:val="none" w:sz="0" w:space="0" w:color="auto"/>
        <w:left w:val="none" w:sz="0" w:space="0" w:color="auto"/>
        <w:bottom w:val="none" w:sz="0" w:space="0" w:color="auto"/>
        <w:right w:val="none" w:sz="0" w:space="0" w:color="auto"/>
      </w:divBdr>
    </w:div>
    <w:div w:id="529032675">
      <w:bodyDiv w:val="1"/>
      <w:marLeft w:val="0"/>
      <w:marRight w:val="0"/>
      <w:marTop w:val="0"/>
      <w:marBottom w:val="0"/>
      <w:divBdr>
        <w:top w:val="none" w:sz="0" w:space="0" w:color="auto"/>
        <w:left w:val="none" w:sz="0" w:space="0" w:color="auto"/>
        <w:bottom w:val="none" w:sz="0" w:space="0" w:color="auto"/>
        <w:right w:val="none" w:sz="0" w:space="0" w:color="auto"/>
      </w:divBdr>
    </w:div>
    <w:div w:id="535698845">
      <w:bodyDiv w:val="1"/>
      <w:marLeft w:val="0"/>
      <w:marRight w:val="0"/>
      <w:marTop w:val="0"/>
      <w:marBottom w:val="0"/>
      <w:divBdr>
        <w:top w:val="none" w:sz="0" w:space="0" w:color="auto"/>
        <w:left w:val="none" w:sz="0" w:space="0" w:color="auto"/>
        <w:bottom w:val="none" w:sz="0" w:space="0" w:color="auto"/>
        <w:right w:val="none" w:sz="0" w:space="0" w:color="auto"/>
      </w:divBdr>
    </w:div>
    <w:div w:id="539169376">
      <w:bodyDiv w:val="1"/>
      <w:marLeft w:val="0"/>
      <w:marRight w:val="0"/>
      <w:marTop w:val="0"/>
      <w:marBottom w:val="0"/>
      <w:divBdr>
        <w:top w:val="none" w:sz="0" w:space="0" w:color="auto"/>
        <w:left w:val="none" w:sz="0" w:space="0" w:color="auto"/>
        <w:bottom w:val="none" w:sz="0" w:space="0" w:color="auto"/>
        <w:right w:val="none" w:sz="0" w:space="0" w:color="auto"/>
      </w:divBdr>
    </w:div>
    <w:div w:id="539971829">
      <w:bodyDiv w:val="1"/>
      <w:marLeft w:val="0"/>
      <w:marRight w:val="0"/>
      <w:marTop w:val="0"/>
      <w:marBottom w:val="0"/>
      <w:divBdr>
        <w:top w:val="none" w:sz="0" w:space="0" w:color="auto"/>
        <w:left w:val="none" w:sz="0" w:space="0" w:color="auto"/>
        <w:bottom w:val="none" w:sz="0" w:space="0" w:color="auto"/>
        <w:right w:val="none" w:sz="0" w:space="0" w:color="auto"/>
      </w:divBdr>
    </w:div>
    <w:div w:id="542517902">
      <w:bodyDiv w:val="1"/>
      <w:marLeft w:val="0"/>
      <w:marRight w:val="0"/>
      <w:marTop w:val="0"/>
      <w:marBottom w:val="0"/>
      <w:divBdr>
        <w:top w:val="none" w:sz="0" w:space="0" w:color="auto"/>
        <w:left w:val="none" w:sz="0" w:space="0" w:color="auto"/>
        <w:bottom w:val="none" w:sz="0" w:space="0" w:color="auto"/>
        <w:right w:val="none" w:sz="0" w:space="0" w:color="auto"/>
      </w:divBdr>
    </w:div>
    <w:div w:id="544831355">
      <w:bodyDiv w:val="1"/>
      <w:marLeft w:val="0"/>
      <w:marRight w:val="0"/>
      <w:marTop w:val="0"/>
      <w:marBottom w:val="0"/>
      <w:divBdr>
        <w:top w:val="none" w:sz="0" w:space="0" w:color="auto"/>
        <w:left w:val="none" w:sz="0" w:space="0" w:color="auto"/>
        <w:bottom w:val="none" w:sz="0" w:space="0" w:color="auto"/>
        <w:right w:val="none" w:sz="0" w:space="0" w:color="auto"/>
      </w:divBdr>
    </w:div>
    <w:div w:id="545411857">
      <w:bodyDiv w:val="1"/>
      <w:marLeft w:val="0"/>
      <w:marRight w:val="0"/>
      <w:marTop w:val="0"/>
      <w:marBottom w:val="0"/>
      <w:divBdr>
        <w:top w:val="none" w:sz="0" w:space="0" w:color="auto"/>
        <w:left w:val="none" w:sz="0" w:space="0" w:color="auto"/>
        <w:bottom w:val="none" w:sz="0" w:space="0" w:color="auto"/>
        <w:right w:val="none" w:sz="0" w:space="0" w:color="auto"/>
      </w:divBdr>
    </w:div>
    <w:div w:id="545795567">
      <w:bodyDiv w:val="1"/>
      <w:marLeft w:val="0"/>
      <w:marRight w:val="0"/>
      <w:marTop w:val="0"/>
      <w:marBottom w:val="0"/>
      <w:divBdr>
        <w:top w:val="none" w:sz="0" w:space="0" w:color="auto"/>
        <w:left w:val="none" w:sz="0" w:space="0" w:color="auto"/>
        <w:bottom w:val="none" w:sz="0" w:space="0" w:color="auto"/>
        <w:right w:val="none" w:sz="0" w:space="0" w:color="auto"/>
      </w:divBdr>
    </w:div>
    <w:div w:id="552086588">
      <w:bodyDiv w:val="1"/>
      <w:marLeft w:val="0"/>
      <w:marRight w:val="0"/>
      <w:marTop w:val="0"/>
      <w:marBottom w:val="0"/>
      <w:divBdr>
        <w:top w:val="none" w:sz="0" w:space="0" w:color="auto"/>
        <w:left w:val="none" w:sz="0" w:space="0" w:color="auto"/>
        <w:bottom w:val="none" w:sz="0" w:space="0" w:color="auto"/>
        <w:right w:val="none" w:sz="0" w:space="0" w:color="auto"/>
      </w:divBdr>
    </w:div>
    <w:div w:id="569311695">
      <w:bodyDiv w:val="1"/>
      <w:marLeft w:val="0"/>
      <w:marRight w:val="0"/>
      <w:marTop w:val="0"/>
      <w:marBottom w:val="0"/>
      <w:divBdr>
        <w:top w:val="none" w:sz="0" w:space="0" w:color="auto"/>
        <w:left w:val="none" w:sz="0" w:space="0" w:color="auto"/>
        <w:bottom w:val="none" w:sz="0" w:space="0" w:color="auto"/>
        <w:right w:val="none" w:sz="0" w:space="0" w:color="auto"/>
      </w:divBdr>
    </w:div>
    <w:div w:id="574557850">
      <w:bodyDiv w:val="1"/>
      <w:marLeft w:val="0"/>
      <w:marRight w:val="0"/>
      <w:marTop w:val="0"/>
      <w:marBottom w:val="0"/>
      <w:divBdr>
        <w:top w:val="none" w:sz="0" w:space="0" w:color="auto"/>
        <w:left w:val="none" w:sz="0" w:space="0" w:color="auto"/>
        <w:bottom w:val="none" w:sz="0" w:space="0" w:color="auto"/>
        <w:right w:val="none" w:sz="0" w:space="0" w:color="auto"/>
      </w:divBdr>
    </w:div>
    <w:div w:id="575745784">
      <w:bodyDiv w:val="1"/>
      <w:marLeft w:val="0"/>
      <w:marRight w:val="0"/>
      <w:marTop w:val="0"/>
      <w:marBottom w:val="0"/>
      <w:divBdr>
        <w:top w:val="none" w:sz="0" w:space="0" w:color="auto"/>
        <w:left w:val="none" w:sz="0" w:space="0" w:color="auto"/>
        <w:bottom w:val="none" w:sz="0" w:space="0" w:color="auto"/>
        <w:right w:val="none" w:sz="0" w:space="0" w:color="auto"/>
      </w:divBdr>
    </w:div>
    <w:div w:id="591549633">
      <w:bodyDiv w:val="1"/>
      <w:marLeft w:val="0"/>
      <w:marRight w:val="0"/>
      <w:marTop w:val="0"/>
      <w:marBottom w:val="0"/>
      <w:divBdr>
        <w:top w:val="none" w:sz="0" w:space="0" w:color="auto"/>
        <w:left w:val="none" w:sz="0" w:space="0" w:color="auto"/>
        <w:bottom w:val="none" w:sz="0" w:space="0" w:color="auto"/>
        <w:right w:val="none" w:sz="0" w:space="0" w:color="auto"/>
      </w:divBdr>
    </w:div>
    <w:div w:id="592670704">
      <w:bodyDiv w:val="1"/>
      <w:marLeft w:val="0"/>
      <w:marRight w:val="0"/>
      <w:marTop w:val="0"/>
      <w:marBottom w:val="0"/>
      <w:divBdr>
        <w:top w:val="none" w:sz="0" w:space="0" w:color="auto"/>
        <w:left w:val="none" w:sz="0" w:space="0" w:color="auto"/>
        <w:bottom w:val="none" w:sz="0" w:space="0" w:color="auto"/>
        <w:right w:val="none" w:sz="0" w:space="0" w:color="auto"/>
      </w:divBdr>
    </w:div>
    <w:div w:id="594284366">
      <w:bodyDiv w:val="1"/>
      <w:marLeft w:val="0"/>
      <w:marRight w:val="0"/>
      <w:marTop w:val="0"/>
      <w:marBottom w:val="0"/>
      <w:divBdr>
        <w:top w:val="none" w:sz="0" w:space="0" w:color="auto"/>
        <w:left w:val="none" w:sz="0" w:space="0" w:color="auto"/>
        <w:bottom w:val="none" w:sz="0" w:space="0" w:color="auto"/>
        <w:right w:val="none" w:sz="0" w:space="0" w:color="auto"/>
      </w:divBdr>
    </w:div>
    <w:div w:id="598485147">
      <w:bodyDiv w:val="1"/>
      <w:marLeft w:val="0"/>
      <w:marRight w:val="0"/>
      <w:marTop w:val="0"/>
      <w:marBottom w:val="0"/>
      <w:divBdr>
        <w:top w:val="none" w:sz="0" w:space="0" w:color="auto"/>
        <w:left w:val="none" w:sz="0" w:space="0" w:color="auto"/>
        <w:bottom w:val="none" w:sz="0" w:space="0" w:color="auto"/>
        <w:right w:val="none" w:sz="0" w:space="0" w:color="auto"/>
      </w:divBdr>
    </w:div>
    <w:div w:id="609509055">
      <w:bodyDiv w:val="1"/>
      <w:marLeft w:val="0"/>
      <w:marRight w:val="0"/>
      <w:marTop w:val="0"/>
      <w:marBottom w:val="0"/>
      <w:divBdr>
        <w:top w:val="none" w:sz="0" w:space="0" w:color="auto"/>
        <w:left w:val="none" w:sz="0" w:space="0" w:color="auto"/>
        <w:bottom w:val="none" w:sz="0" w:space="0" w:color="auto"/>
        <w:right w:val="none" w:sz="0" w:space="0" w:color="auto"/>
      </w:divBdr>
    </w:div>
    <w:div w:id="613248433">
      <w:bodyDiv w:val="1"/>
      <w:marLeft w:val="0"/>
      <w:marRight w:val="0"/>
      <w:marTop w:val="0"/>
      <w:marBottom w:val="0"/>
      <w:divBdr>
        <w:top w:val="none" w:sz="0" w:space="0" w:color="auto"/>
        <w:left w:val="none" w:sz="0" w:space="0" w:color="auto"/>
        <w:bottom w:val="none" w:sz="0" w:space="0" w:color="auto"/>
        <w:right w:val="none" w:sz="0" w:space="0" w:color="auto"/>
      </w:divBdr>
    </w:div>
    <w:div w:id="617637482">
      <w:bodyDiv w:val="1"/>
      <w:marLeft w:val="0"/>
      <w:marRight w:val="0"/>
      <w:marTop w:val="0"/>
      <w:marBottom w:val="0"/>
      <w:divBdr>
        <w:top w:val="none" w:sz="0" w:space="0" w:color="auto"/>
        <w:left w:val="none" w:sz="0" w:space="0" w:color="auto"/>
        <w:bottom w:val="none" w:sz="0" w:space="0" w:color="auto"/>
        <w:right w:val="none" w:sz="0" w:space="0" w:color="auto"/>
      </w:divBdr>
    </w:div>
    <w:div w:id="621806078">
      <w:bodyDiv w:val="1"/>
      <w:marLeft w:val="0"/>
      <w:marRight w:val="0"/>
      <w:marTop w:val="0"/>
      <w:marBottom w:val="0"/>
      <w:divBdr>
        <w:top w:val="none" w:sz="0" w:space="0" w:color="auto"/>
        <w:left w:val="none" w:sz="0" w:space="0" w:color="auto"/>
        <w:bottom w:val="none" w:sz="0" w:space="0" w:color="auto"/>
        <w:right w:val="none" w:sz="0" w:space="0" w:color="auto"/>
      </w:divBdr>
    </w:div>
    <w:div w:id="643051115">
      <w:bodyDiv w:val="1"/>
      <w:marLeft w:val="0"/>
      <w:marRight w:val="0"/>
      <w:marTop w:val="0"/>
      <w:marBottom w:val="0"/>
      <w:divBdr>
        <w:top w:val="none" w:sz="0" w:space="0" w:color="auto"/>
        <w:left w:val="none" w:sz="0" w:space="0" w:color="auto"/>
        <w:bottom w:val="none" w:sz="0" w:space="0" w:color="auto"/>
        <w:right w:val="none" w:sz="0" w:space="0" w:color="auto"/>
      </w:divBdr>
    </w:div>
    <w:div w:id="645545757">
      <w:bodyDiv w:val="1"/>
      <w:marLeft w:val="0"/>
      <w:marRight w:val="0"/>
      <w:marTop w:val="0"/>
      <w:marBottom w:val="0"/>
      <w:divBdr>
        <w:top w:val="none" w:sz="0" w:space="0" w:color="auto"/>
        <w:left w:val="none" w:sz="0" w:space="0" w:color="auto"/>
        <w:bottom w:val="none" w:sz="0" w:space="0" w:color="auto"/>
        <w:right w:val="none" w:sz="0" w:space="0" w:color="auto"/>
      </w:divBdr>
    </w:div>
    <w:div w:id="648289300">
      <w:bodyDiv w:val="1"/>
      <w:marLeft w:val="0"/>
      <w:marRight w:val="0"/>
      <w:marTop w:val="0"/>
      <w:marBottom w:val="0"/>
      <w:divBdr>
        <w:top w:val="none" w:sz="0" w:space="0" w:color="auto"/>
        <w:left w:val="none" w:sz="0" w:space="0" w:color="auto"/>
        <w:bottom w:val="none" w:sz="0" w:space="0" w:color="auto"/>
        <w:right w:val="none" w:sz="0" w:space="0" w:color="auto"/>
      </w:divBdr>
    </w:div>
    <w:div w:id="652559866">
      <w:bodyDiv w:val="1"/>
      <w:marLeft w:val="0"/>
      <w:marRight w:val="0"/>
      <w:marTop w:val="0"/>
      <w:marBottom w:val="0"/>
      <w:divBdr>
        <w:top w:val="none" w:sz="0" w:space="0" w:color="auto"/>
        <w:left w:val="none" w:sz="0" w:space="0" w:color="auto"/>
        <w:bottom w:val="none" w:sz="0" w:space="0" w:color="auto"/>
        <w:right w:val="none" w:sz="0" w:space="0" w:color="auto"/>
      </w:divBdr>
    </w:div>
    <w:div w:id="653603004">
      <w:bodyDiv w:val="1"/>
      <w:marLeft w:val="0"/>
      <w:marRight w:val="0"/>
      <w:marTop w:val="0"/>
      <w:marBottom w:val="0"/>
      <w:divBdr>
        <w:top w:val="none" w:sz="0" w:space="0" w:color="auto"/>
        <w:left w:val="none" w:sz="0" w:space="0" w:color="auto"/>
        <w:bottom w:val="none" w:sz="0" w:space="0" w:color="auto"/>
        <w:right w:val="none" w:sz="0" w:space="0" w:color="auto"/>
      </w:divBdr>
    </w:div>
    <w:div w:id="655762988">
      <w:bodyDiv w:val="1"/>
      <w:marLeft w:val="0"/>
      <w:marRight w:val="0"/>
      <w:marTop w:val="0"/>
      <w:marBottom w:val="0"/>
      <w:divBdr>
        <w:top w:val="none" w:sz="0" w:space="0" w:color="auto"/>
        <w:left w:val="none" w:sz="0" w:space="0" w:color="auto"/>
        <w:bottom w:val="none" w:sz="0" w:space="0" w:color="auto"/>
        <w:right w:val="none" w:sz="0" w:space="0" w:color="auto"/>
      </w:divBdr>
    </w:div>
    <w:div w:id="658004749">
      <w:bodyDiv w:val="1"/>
      <w:marLeft w:val="0"/>
      <w:marRight w:val="0"/>
      <w:marTop w:val="0"/>
      <w:marBottom w:val="0"/>
      <w:divBdr>
        <w:top w:val="none" w:sz="0" w:space="0" w:color="auto"/>
        <w:left w:val="none" w:sz="0" w:space="0" w:color="auto"/>
        <w:bottom w:val="none" w:sz="0" w:space="0" w:color="auto"/>
        <w:right w:val="none" w:sz="0" w:space="0" w:color="auto"/>
      </w:divBdr>
    </w:div>
    <w:div w:id="669452630">
      <w:bodyDiv w:val="1"/>
      <w:marLeft w:val="0"/>
      <w:marRight w:val="0"/>
      <w:marTop w:val="0"/>
      <w:marBottom w:val="0"/>
      <w:divBdr>
        <w:top w:val="none" w:sz="0" w:space="0" w:color="auto"/>
        <w:left w:val="none" w:sz="0" w:space="0" w:color="auto"/>
        <w:bottom w:val="none" w:sz="0" w:space="0" w:color="auto"/>
        <w:right w:val="none" w:sz="0" w:space="0" w:color="auto"/>
      </w:divBdr>
    </w:div>
    <w:div w:id="677582021">
      <w:bodyDiv w:val="1"/>
      <w:marLeft w:val="0"/>
      <w:marRight w:val="0"/>
      <w:marTop w:val="0"/>
      <w:marBottom w:val="0"/>
      <w:divBdr>
        <w:top w:val="none" w:sz="0" w:space="0" w:color="auto"/>
        <w:left w:val="none" w:sz="0" w:space="0" w:color="auto"/>
        <w:bottom w:val="none" w:sz="0" w:space="0" w:color="auto"/>
        <w:right w:val="none" w:sz="0" w:space="0" w:color="auto"/>
      </w:divBdr>
    </w:div>
    <w:div w:id="679820632">
      <w:bodyDiv w:val="1"/>
      <w:marLeft w:val="0"/>
      <w:marRight w:val="0"/>
      <w:marTop w:val="0"/>
      <w:marBottom w:val="0"/>
      <w:divBdr>
        <w:top w:val="none" w:sz="0" w:space="0" w:color="auto"/>
        <w:left w:val="none" w:sz="0" w:space="0" w:color="auto"/>
        <w:bottom w:val="none" w:sz="0" w:space="0" w:color="auto"/>
        <w:right w:val="none" w:sz="0" w:space="0" w:color="auto"/>
      </w:divBdr>
    </w:div>
    <w:div w:id="680355896">
      <w:bodyDiv w:val="1"/>
      <w:marLeft w:val="0"/>
      <w:marRight w:val="0"/>
      <w:marTop w:val="0"/>
      <w:marBottom w:val="0"/>
      <w:divBdr>
        <w:top w:val="none" w:sz="0" w:space="0" w:color="auto"/>
        <w:left w:val="none" w:sz="0" w:space="0" w:color="auto"/>
        <w:bottom w:val="none" w:sz="0" w:space="0" w:color="auto"/>
        <w:right w:val="none" w:sz="0" w:space="0" w:color="auto"/>
      </w:divBdr>
    </w:div>
    <w:div w:id="681978147">
      <w:bodyDiv w:val="1"/>
      <w:marLeft w:val="0"/>
      <w:marRight w:val="0"/>
      <w:marTop w:val="0"/>
      <w:marBottom w:val="0"/>
      <w:divBdr>
        <w:top w:val="none" w:sz="0" w:space="0" w:color="auto"/>
        <w:left w:val="none" w:sz="0" w:space="0" w:color="auto"/>
        <w:bottom w:val="none" w:sz="0" w:space="0" w:color="auto"/>
        <w:right w:val="none" w:sz="0" w:space="0" w:color="auto"/>
      </w:divBdr>
    </w:div>
    <w:div w:id="683244455">
      <w:bodyDiv w:val="1"/>
      <w:marLeft w:val="0"/>
      <w:marRight w:val="0"/>
      <w:marTop w:val="0"/>
      <w:marBottom w:val="0"/>
      <w:divBdr>
        <w:top w:val="none" w:sz="0" w:space="0" w:color="auto"/>
        <w:left w:val="none" w:sz="0" w:space="0" w:color="auto"/>
        <w:bottom w:val="none" w:sz="0" w:space="0" w:color="auto"/>
        <w:right w:val="none" w:sz="0" w:space="0" w:color="auto"/>
      </w:divBdr>
    </w:div>
    <w:div w:id="685523481">
      <w:bodyDiv w:val="1"/>
      <w:marLeft w:val="0"/>
      <w:marRight w:val="0"/>
      <w:marTop w:val="0"/>
      <w:marBottom w:val="0"/>
      <w:divBdr>
        <w:top w:val="none" w:sz="0" w:space="0" w:color="auto"/>
        <w:left w:val="none" w:sz="0" w:space="0" w:color="auto"/>
        <w:bottom w:val="none" w:sz="0" w:space="0" w:color="auto"/>
        <w:right w:val="none" w:sz="0" w:space="0" w:color="auto"/>
      </w:divBdr>
    </w:div>
    <w:div w:id="703949174">
      <w:bodyDiv w:val="1"/>
      <w:marLeft w:val="0"/>
      <w:marRight w:val="0"/>
      <w:marTop w:val="0"/>
      <w:marBottom w:val="0"/>
      <w:divBdr>
        <w:top w:val="none" w:sz="0" w:space="0" w:color="auto"/>
        <w:left w:val="none" w:sz="0" w:space="0" w:color="auto"/>
        <w:bottom w:val="none" w:sz="0" w:space="0" w:color="auto"/>
        <w:right w:val="none" w:sz="0" w:space="0" w:color="auto"/>
      </w:divBdr>
    </w:div>
    <w:div w:id="705955995">
      <w:bodyDiv w:val="1"/>
      <w:marLeft w:val="0"/>
      <w:marRight w:val="0"/>
      <w:marTop w:val="0"/>
      <w:marBottom w:val="0"/>
      <w:divBdr>
        <w:top w:val="none" w:sz="0" w:space="0" w:color="auto"/>
        <w:left w:val="none" w:sz="0" w:space="0" w:color="auto"/>
        <w:bottom w:val="none" w:sz="0" w:space="0" w:color="auto"/>
        <w:right w:val="none" w:sz="0" w:space="0" w:color="auto"/>
      </w:divBdr>
    </w:div>
    <w:div w:id="711006517">
      <w:bodyDiv w:val="1"/>
      <w:marLeft w:val="0"/>
      <w:marRight w:val="0"/>
      <w:marTop w:val="0"/>
      <w:marBottom w:val="0"/>
      <w:divBdr>
        <w:top w:val="none" w:sz="0" w:space="0" w:color="auto"/>
        <w:left w:val="none" w:sz="0" w:space="0" w:color="auto"/>
        <w:bottom w:val="none" w:sz="0" w:space="0" w:color="auto"/>
        <w:right w:val="none" w:sz="0" w:space="0" w:color="auto"/>
      </w:divBdr>
    </w:div>
    <w:div w:id="712582408">
      <w:bodyDiv w:val="1"/>
      <w:marLeft w:val="0"/>
      <w:marRight w:val="0"/>
      <w:marTop w:val="0"/>
      <w:marBottom w:val="0"/>
      <w:divBdr>
        <w:top w:val="none" w:sz="0" w:space="0" w:color="auto"/>
        <w:left w:val="none" w:sz="0" w:space="0" w:color="auto"/>
        <w:bottom w:val="none" w:sz="0" w:space="0" w:color="auto"/>
        <w:right w:val="none" w:sz="0" w:space="0" w:color="auto"/>
      </w:divBdr>
    </w:div>
    <w:div w:id="729160490">
      <w:bodyDiv w:val="1"/>
      <w:marLeft w:val="0"/>
      <w:marRight w:val="0"/>
      <w:marTop w:val="0"/>
      <w:marBottom w:val="0"/>
      <w:divBdr>
        <w:top w:val="none" w:sz="0" w:space="0" w:color="auto"/>
        <w:left w:val="none" w:sz="0" w:space="0" w:color="auto"/>
        <w:bottom w:val="none" w:sz="0" w:space="0" w:color="auto"/>
        <w:right w:val="none" w:sz="0" w:space="0" w:color="auto"/>
      </w:divBdr>
    </w:div>
    <w:div w:id="741753748">
      <w:bodyDiv w:val="1"/>
      <w:marLeft w:val="0"/>
      <w:marRight w:val="0"/>
      <w:marTop w:val="0"/>
      <w:marBottom w:val="0"/>
      <w:divBdr>
        <w:top w:val="none" w:sz="0" w:space="0" w:color="auto"/>
        <w:left w:val="none" w:sz="0" w:space="0" w:color="auto"/>
        <w:bottom w:val="none" w:sz="0" w:space="0" w:color="auto"/>
        <w:right w:val="none" w:sz="0" w:space="0" w:color="auto"/>
      </w:divBdr>
    </w:div>
    <w:div w:id="746608127">
      <w:bodyDiv w:val="1"/>
      <w:marLeft w:val="0"/>
      <w:marRight w:val="0"/>
      <w:marTop w:val="0"/>
      <w:marBottom w:val="0"/>
      <w:divBdr>
        <w:top w:val="none" w:sz="0" w:space="0" w:color="auto"/>
        <w:left w:val="none" w:sz="0" w:space="0" w:color="auto"/>
        <w:bottom w:val="none" w:sz="0" w:space="0" w:color="auto"/>
        <w:right w:val="none" w:sz="0" w:space="0" w:color="auto"/>
      </w:divBdr>
    </w:div>
    <w:div w:id="751514683">
      <w:bodyDiv w:val="1"/>
      <w:marLeft w:val="0"/>
      <w:marRight w:val="0"/>
      <w:marTop w:val="0"/>
      <w:marBottom w:val="0"/>
      <w:divBdr>
        <w:top w:val="none" w:sz="0" w:space="0" w:color="auto"/>
        <w:left w:val="none" w:sz="0" w:space="0" w:color="auto"/>
        <w:bottom w:val="none" w:sz="0" w:space="0" w:color="auto"/>
        <w:right w:val="none" w:sz="0" w:space="0" w:color="auto"/>
      </w:divBdr>
    </w:div>
    <w:div w:id="775951107">
      <w:bodyDiv w:val="1"/>
      <w:marLeft w:val="0"/>
      <w:marRight w:val="0"/>
      <w:marTop w:val="0"/>
      <w:marBottom w:val="0"/>
      <w:divBdr>
        <w:top w:val="none" w:sz="0" w:space="0" w:color="auto"/>
        <w:left w:val="none" w:sz="0" w:space="0" w:color="auto"/>
        <w:bottom w:val="none" w:sz="0" w:space="0" w:color="auto"/>
        <w:right w:val="none" w:sz="0" w:space="0" w:color="auto"/>
      </w:divBdr>
    </w:div>
    <w:div w:id="780683575">
      <w:bodyDiv w:val="1"/>
      <w:marLeft w:val="0"/>
      <w:marRight w:val="0"/>
      <w:marTop w:val="0"/>
      <w:marBottom w:val="0"/>
      <w:divBdr>
        <w:top w:val="none" w:sz="0" w:space="0" w:color="auto"/>
        <w:left w:val="none" w:sz="0" w:space="0" w:color="auto"/>
        <w:bottom w:val="none" w:sz="0" w:space="0" w:color="auto"/>
        <w:right w:val="none" w:sz="0" w:space="0" w:color="auto"/>
      </w:divBdr>
    </w:div>
    <w:div w:id="808740230">
      <w:bodyDiv w:val="1"/>
      <w:marLeft w:val="0"/>
      <w:marRight w:val="0"/>
      <w:marTop w:val="0"/>
      <w:marBottom w:val="0"/>
      <w:divBdr>
        <w:top w:val="none" w:sz="0" w:space="0" w:color="auto"/>
        <w:left w:val="none" w:sz="0" w:space="0" w:color="auto"/>
        <w:bottom w:val="none" w:sz="0" w:space="0" w:color="auto"/>
        <w:right w:val="none" w:sz="0" w:space="0" w:color="auto"/>
      </w:divBdr>
    </w:div>
    <w:div w:id="811674381">
      <w:bodyDiv w:val="1"/>
      <w:marLeft w:val="0"/>
      <w:marRight w:val="0"/>
      <w:marTop w:val="0"/>
      <w:marBottom w:val="0"/>
      <w:divBdr>
        <w:top w:val="none" w:sz="0" w:space="0" w:color="auto"/>
        <w:left w:val="none" w:sz="0" w:space="0" w:color="auto"/>
        <w:bottom w:val="none" w:sz="0" w:space="0" w:color="auto"/>
        <w:right w:val="none" w:sz="0" w:space="0" w:color="auto"/>
      </w:divBdr>
    </w:div>
    <w:div w:id="816803329">
      <w:bodyDiv w:val="1"/>
      <w:marLeft w:val="0"/>
      <w:marRight w:val="0"/>
      <w:marTop w:val="0"/>
      <w:marBottom w:val="0"/>
      <w:divBdr>
        <w:top w:val="none" w:sz="0" w:space="0" w:color="auto"/>
        <w:left w:val="none" w:sz="0" w:space="0" w:color="auto"/>
        <w:bottom w:val="none" w:sz="0" w:space="0" w:color="auto"/>
        <w:right w:val="none" w:sz="0" w:space="0" w:color="auto"/>
      </w:divBdr>
    </w:div>
    <w:div w:id="819466816">
      <w:bodyDiv w:val="1"/>
      <w:marLeft w:val="0"/>
      <w:marRight w:val="0"/>
      <w:marTop w:val="0"/>
      <w:marBottom w:val="0"/>
      <w:divBdr>
        <w:top w:val="none" w:sz="0" w:space="0" w:color="auto"/>
        <w:left w:val="none" w:sz="0" w:space="0" w:color="auto"/>
        <w:bottom w:val="none" w:sz="0" w:space="0" w:color="auto"/>
        <w:right w:val="none" w:sz="0" w:space="0" w:color="auto"/>
      </w:divBdr>
    </w:div>
    <w:div w:id="822551633">
      <w:bodyDiv w:val="1"/>
      <w:marLeft w:val="0"/>
      <w:marRight w:val="0"/>
      <w:marTop w:val="0"/>
      <w:marBottom w:val="0"/>
      <w:divBdr>
        <w:top w:val="none" w:sz="0" w:space="0" w:color="auto"/>
        <w:left w:val="none" w:sz="0" w:space="0" w:color="auto"/>
        <w:bottom w:val="none" w:sz="0" w:space="0" w:color="auto"/>
        <w:right w:val="none" w:sz="0" w:space="0" w:color="auto"/>
      </w:divBdr>
    </w:div>
    <w:div w:id="822694620">
      <w:bodyDiv w:val="1"/>
      <w:marLeft w:val="0"/>
      <w:marRight w:val="0"/>
      <w:marTop w:val="0"/>
      <w:marBottom w:val="0"/>
      <w:divBdr>
        <w:top w:val="none" w:sz="0" w:space="0" w:color="auto"/>
        <w:left w:val="none" w:sz="0" w:space="0" w:color="auto"/>
        <w:bottom w:val="none" w:sz="0" w:space="0" w:color="auto"/>
        <w:right w:val="none" w:sz="0" w:space="0" w:color="auto"/>
      </w:divBdr>
    </w:div>
    <w:div w:id="823938396">
      <w:bodyDiv w:val="1"/>
      <w:marLeft w:val="0"/>
      <w:marRight w:val="0"/>
      <w:marTop w:val="0"/>
      <w:marBottom w:val="0"/>
      <w:divBdr>
        <w:top w:val="none" w:sz="0" w:space="0" w:color="auto"/>
        <w:left w:val="none" w:sz="0" w:space="0" w:color="auto"/>
        <w:bottom w:val="none" w:sz="0" w:space="0" w:color="auto"/>
        <w:right w:val="none" w:sz="0" w:space="0" w:color="auto"/>
      </w:divBdr>
    </w:div>
    <w:div w:id="829179416">
      <w:bodyDiv w:val="1"/>
      <w:marLeft w:val="0"/>
      <w:marRight w:val="0"/>
      <w:marTop w:val="0"/>
      <w:marBottom w:val="0"/>
      <w:divBdr>
        <w:top w:val="none" w:sz="0" w:space="0" w:color="auto"/>
        <w:left w:val="none" w:sz="0" w:space="0" w:color="auto"/>
        <w:bottom w:val="none" w:sz="0" w:space="0" w:color="auto"/>
        <w:right w:val="none" w:sz="0" w:space="0" w:color="auto"/>
      </w:divBdr>
    </w:div>
    <w:div w:id="831675940">
      <w:bodyDiv w:val="1"/>
      <w:marLeft w:val="0"/>
      <w:marRight w:val="0"/>
      <w:marTop w:val="0"/>
      <w:marBottom w:val="0"/>
      <w:divBdr>
        <w:top w:val="none" w:sz="0" w:space="0" w:color="auto"/>
        <w:left w:val="none" w:sz="0" w:space="0" w:color="auto"/>
        <w:bottom w:val="none" w:sz="0" w:space="0" w:color="auto"/>
        <w:right w:val="none" w:sz="0" w:space="0" w:color="auto"/>
      </w:divBdr>
    </w:div>
    <w:div w:id="833912131">
      <w:bodyDiv w:val="1"/>
      <w:marLeft w:val="0"/>
      <w:marRight w:val="0"/>
      <w:marTop w:val="0"/>
      <w:marBottom w:val="0"/>
      <w:divBdr>
        <w:top w:val="none" w:sz="0" w:space="0" w:color="auto"/>
        <w:left w:val="none" w:sz="0" w:space="0" w:color="auto"/>
        <w:bottom w:val="none" w:sz="0" w:space="0" w:color="auto"/>
        <w:right w:val="none" w:sz="0" w:space="0" w:color="auto"/>
      </w:divBdr>
    </w:div>
    <w:div w:id="837035833">
      <w:bodyDiv w:val="1"/>
      <w:marLeft w:val="0"/>
      <w:marRight w:val="0"/>
      <w:marTop w:val="0"/>
      <w:marBottom w:val="0"/>
      <w:divBdr>
        <w:top w:val="none" w:sz="0" w:space="0" w:color="auto"/>
        <w:left w:val="none" w:sz="0" w:space="0" w:color="auto"/>
        <w:bottom w:val="none" w:sz="0" w:space="0" w:color="auto"/>
        <w:right w:val="none" w:sz="0" w:space="0" w:color="auto"/>
      </w:divBdr>
    </w:div>
    <w:div w:id="841160314">
      <w:bodyDiv w:val="1"/>
      <w:marLeft w:val="0"/>
      <w:marRight w:val="0"/>
      <w:marTop w:val="0"/>
      <w:marBottom w:val="0"/>
      <w:divBdr>
        <w:top w:val="none" w:sz="0" w:space="0" w:color="auto"/>
        <w:left w:val="none" w:sz="0" w:space="0" w:color="auto"/>
        <w:bottom w:val="none" w:sz="0" w:space="0" w:color="auto"/>
        <w:right w:val="none" w:sz="0" w:space="0" w:color="auto"/>
      </w:divBdr>
    </w:div>
    <w:div w:id="842815550">
      <w:bodyDiv w:val="1"/>
      <w:marLeft w:val="0"/>
      <w:marRight w:val="0"/>
      <w:marTop w:val="0"/>
      <w:marBottom w:val="0"/>
      <w:divBdr>
        <w:top w:val="none" w:sz="0" w:space="0" w:color="auto"/>
        <w:left w:val="none" w:sz="0" w:space="0" w:color="auto"/>
        <w:bottom w:val="none" w:sz="0" w:space="0" w:color="auto"/>
        <w:right w:val="none" w:sz="0" w:space="0" w:color="auto"/>
      </w:divBdr>
    </w:div>
    <w:div w:id="846210356">
      <w:bodyDiv w:val="1"/>
      <w:marLeft w:val="0"/>
      <w:marRight w:val="0"/>
      <w:marTop w:val="0"/>
      <w:marBottom w:val="0"/>
      <w:divBdr>
        <w:top w:val="none" w:sz="0" w:space="0" w:color="auto"/>
        <w:left w:val="none" w:sz="0" w:space="0" w:color="auto"/>
        <w:bottom w:val="none" w:sz="0" w:space="0" w:color="auto"/>
        <w:right w:val="none" w:sz="0" w:space="0" w:color="auto"/>
      </w:divBdr>
    </w:div>
    <w:div w:id="848835594">
      <w:bodyDiv w:val="1"/>
      <w:marLeft w:val="0"/>
      <w:marRight w:val="0"/>
      <w:marTop w:val="0"/>
      <w:marBottom w:val="0"/>
      <w:divBdr>
        <w:top w:val="none" w:sz="0" w:space="0" w:color="auto"/>
        <w:left w:val="none" w:sz="0" w:space="0" w:color="auto"/>
        <w:bottom w:val="none" w:sz="0" w:space="0" w:color="auto"/>
        <w:right w:val="none" w:sz="0" w:space="0" w:color="auto"/>
      </w:divBdr>
    </w:div>
    <w:div w:id="850603005">
      <w:bodyDiv w:val="1"/>
      <w:marLeft w:val="0"/>
      <w:marRight w:val="0"/>
      <w:marTop w:val="0"/>
      <w:marBottom w:val="0"/>
      <w:divBdr>
        <w:top w:val="none" w:sz="0" w:space="0" w:color="auto"/>
        <w:left w:val="none" w:sz="0" w:space="0" w:color="auto"/>
        <w:bottom w:val="none" w:sz="0" w:space="0" w:color="auto"/>
        <w:right w:val="none" w:sz="0" w:space="0" w:color="auto"/>
      </w:divBdr>
    </w:div>
    <w:div w:id="852113833">
      <w:bodyDiv w:val="1"/>
      <w:marLeft w:val="0"/>
      <w:marRight w:val="0"/>
      <w:marTop w:val="0"/>
      <w:marBottom w:val="0"/>
      <w:divBdr>
        <w:top w:val="none" w:sz="0" w:space="0" w:color="auto"/>
        <w:left w:val="none" w:sz="0" w:space="0" w:color="auto"/>
        <w:bottom w:val="none" w:sz="0" w:space="0" w:color="auto"/>
        <w:right w:val="none" w:sz="0" w:space="0" w:color="auto"/>
      </w:divBdr>
    </w:div>
    <w:div w:id="854423754">
      <w:bodyDiv w:val="1"/>
      <w:marLeft w:val="0"/>
      <w:marRight w:val="0"/>
      <w:marTop w:val="0"/>
      <w:marBottom w:val="0"/>
      <w:divBdr>
        <w:top w:val="none" w:sz="0" w:space="0" w:color="auto"/>
        <w:left w:val="none" w:sz="0" w:space="0" w:color="auto"/>
        <w:bottom w:val="none" w:sz="0" w:space="0" w:color="auto"/>
        <w:right w:val="none" w:sz="0" w:space="0" w:color="auto"/>
      </w:divBdr>
    </w:div>
    <w:div w:id="859777538">
      <w:bodyDiv w:val="1"/>
      <w:marLeft w:val="0"/>
      <w:marRight w:val="0"/>
      <w:marTop w:val="0"/>
      <w:marBottom w:val="0"/>
      <w:divBdr>
        <w:top w:val="none" w:sz="0" w:space="0" w:color="auto"/>
        <w:left w:val="none" w:sz="0" w:space="0" w:color="auto"/>
        <w:bottom w:val="none" w:sz="0" w:space="0" w:color="auto"/>
        <w:right w:val="none" w:sz="0" w:space="0" w:color="auto"/>
      </w:divBdr>
    </w:div>
    <w:div w:id="869798692">
      <w:bodyDiv w:val="1"/>
      <w:marLeft w:val="0"/>
      <w:marRight w:val="0"/>
      <w:marTop w:val="0"/>
      <w:marBottom w:val="0"/>
      <w:divBdr>
        <w:top w:val="none" w:sz="0" w:space="0" w:color="auto"/>
        <w:left w:val="none" w:sz="0" w:space="0" w:color="auto"/>
        <w:bottom w:val="none" w:sz="0" w:space="0" w:color="auto"/>
        <w:right w:val="none" w:sz="0" w:space="0" w:color="auto"/>
      </w:divBdr>
    </w:div>
    <w:div w:id="870992831">
      <w:bodyDiv w:val="1"/>
      <w:marLeft w:val="0"/>
      <w:marRight w:val="0"/>
      <w:marTop w:val="0"/>
      <w:marBottom w:val="0"/>
      <w:divBdr>
        <w:top w:val="none" w:sz="0" w:space="0" w:color="auto"/>
        <w:left w:val="none" w:sz="0" w:space="0" w:color="auto"/>
        <w:bottom w:val="none" w:sz="0" w:space="0" w:color="auto"/>
        <w:right w:val="none" w:sz="0" w:space="0" w:color="auto"/>
      </w:divBdr>
    </w:div>
    <w:div w:id="874075388">
      <w:bodyDiv w:val="1"/>
      <w:marLeft w:val="0"/>
      <w:marRight w:val="0"/>
      <w:marTop w:val="0"/>
      <w:marBottom w:val="0"/>
      <w:divBdr>
        <w:top w:val="none" w:sz="0" w:space="0" w:color="auto"/>
        <w:left w:val="none" w:sz="0" w:space="0" w:color="auto"/>
        <w:bottom w:val="none" w:sz="0" w:space="0" w:color="auto"/>
        <w:right w:val="none" w:sz="0" w:space="0" w:color="auto"/>
      </w:divBdr>
    </w:div>
    <w:div w:id="878860810">
      <w:bodyDiv w:val="1"/>
      <w:marLeft w:val="0"/>
      <w:marRight w:val="0"/>
      <w:marTop w:val="0"/>
      <w:marBottom w:val="0"/>
      <w:divBdr>
        <w:top w:val="none" w:sz="0" w:space="0" w:color="auto"/>
        <w:left w:val="none" w:sz="0" w:space="0" w:color="auto"/>
        <w:bottom w:val="none" w:sz="0" w:space="0" w:color="auto"/>
        <w:right w:val="none" w:sz="0" w:space="0" w:color="auto"/>
      </w:divBdr>
    </w:div>
    <w:div w:id="889654387">
      <w:bodyDiv w:val="1"/>
      <w:marLeft w:val="0"/>
      <w:marRight w:val="0"/>
      <w:marTop w:val="0"/>
      <w:marBottom w:val="0"/>
      <w:divBdr>
        <w:top w:val="none" w:sz="0" w:space="0" w:color="auto"/>
        <w:left w:val="none" w:sz="0" w:space="0" w:color="auto"/>
        <w:bottom w:val="none" w:sz="0" w:space="0" w:color="auto"/>
        <w:right w:val="none" w:sz="0" w:space="0" w:color="auto"/>
      </w:divBdr>
    </w:div>
    <w:div w:id="898711416">
      <w:bodyDiv w:val="1"/>
      <w:marLeft w:val="0"/>
      <w:marRight w:val="0"/>
      <w:marTop w:val="0"/>
      <w:marBottom w:val="0"/>
      <w:divBdr>
        <w:top w:val="none" w:sz="0" w:space="0" w:color="auto"/>
        <w:left w:val="none" w:sz="0" w:space="0" w:color="auto"/>
        <w:bottom w:val="none" w:sz="0" w:space="0" w:color="auto"/>
        <w:right w:val="none" w:sz="0" w:space="0" w:color="auto"/>
      </w:divBdr>
    </w:div>
    <w:div w:id="899482896">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8734385">
      <w:bodyDiv w:val="1"/>
      <w:marLeft w:val="0"/>
      <w:marRight w:val="0"/>
      <w:marTop w:val="0"/>
      <w:marBottom w:val="0"/>
      <w:divBdr>
        <w:top w:val="none" w:sz="0" w:space="0" w:color="auto"/>
        <w:left w:val="none" w:sz="0" w:space="0" w:color="auto"/>
        <w:bottom w:val="none" w:sz="0" w:space="0" w:color="auto"/>
        <w:right w:val="none" w:sz="0" w:space="0" w:color="auto"/>
      </w:divBdr>
    </w:div>
    <w:div w:id="911351512">
      <w:bodyDiv w:val="1"/>
      <w:marLeft w:val="0"/>
      <w:marRight w:val="0"/>
      <w:marTop w:val="0"/>
      <w:marBottom w:val="0"/>
      <w:divBdr>
        <w:top w:val="none" w:sz="0" w:space="0" w:color="auto"/>
        <w:left w:val="none" w:sz="0" w:space="0" w:color="auto"/>
        <w:bottom w:val="none" w:sz="0" w:space="0" w:color="auto"/>
        <w:right w:val="none" w:sz="0" w:space="0" w:color="auto"/>
      </w:divBdr>
      <w:divsChild>
        <w:div w:id="119954660">
          <w:marLeft w:val="0"/>
          <w:marRight w:val="0"/>
          <w:marTop w:val="0"/>
          <w:marBottom w:val="0"/>
          <w:divBdr>
            <w:top w:val="none" w:sz="0" w:space="0" w:color="auto"/>
            <w:left w:val="none" w:sz="0" w:space="0" w:color="auto"/>
            <w:bottom w:val="none" w:sz="0" w:space="0" w:color="auto"/>
            <w:right w:val="none" w:sz="0" w:space="0" w:color="auto"/>
          </w:divBdr>
        </w:div>
        <w:div w:id="702631842">
          <w:marLeft w:val="0"/>
          <w:marRight w:val="0"/>
          <w:marTop w:val="0"/>
          <w:marBottom w:val="0"/>
          <w:divBdr>
            <w:top w:val="none" w:sz="0" w:space="0" w:color="auto"/>
            <w:left w:val="none" w:sz="0" w:space="0" w:color="auto"/>
            <w:bottom w:val="none" w:sz="0" w:space="0" w:color="auto"/>
            <w:right w:val="none" w:sz="0" w:space="0" w:color="auto"/>
          </w:divBdr>
          <w:divsChild>
            <w:div w:id="59232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2357">
      <w:bodyDiv w:val="1"/>
      <w:marLeft w:val="0"/>
      <w:marRight w:val="0"/>
      <w:marTop w:val="0"/>
      <w:marBottom w:val="0"/>
      <w:divBdr>
        <w:top w:val="none" w:sz="0" w:space="0" w:color="auto"/>
        <w:left w:val="none" w:sz="0" w:space="0" w:color="auto"/>
        <w:bottom w:val="none" w:sz="0" w:space="0" w:color="auto"/>
        <w:right w:val="none" w:sz="0" w:space="0" w:color="auto"/>
      </w:divBdr>
    </w:div>
    <w:div w:id="914901626">
      <w:bodyDiv w:val="1"/>
      <w:marLeft w:val="0"/>
      <w:marRight w:val="0"/>
      <w:marTop w:val="0"/>
      <w:marBottom w:val="0"/>
      <w:divBdr>
        <w:top w:val="none" w:sz="0" w:space="0" w:color="auto"/>
        <w:left w:val="none" w:sz="0" w:space="0" w:color="auto"/>
        <w:bottom w:val="none" w:sz="0" w:space="0" w:color="auto"/>
        <w:right w:val="none" w:sz="0" w:space="0" w:color="auto"/>
      </w:divBdr>
    </w:div>
    <w:div w:id="915745212">
      <w:bodyDiv w:val="1"/>
      <w:marLeft w:val="0"/>
      <w:marRight w:val="0"/>
      <w:marTop w:val="0"/>
      <w:marBottom w:val="0"/>
      <w:divBdr>
        <w:top w:val="none" w:sz="0" w:space="0" w:color="auto"/>
        <w:left w:val="none" w:sz="0" w:space="0" w:color="auto"/>
        <w:bottom w:val="none" w:sz="0" w:space="0" w:color="auto"/>
        <w:right w:val="none" w:sz="0" w:space="0" w:color="auto"/>
      </w:divBdr>
    </w:div>
    <w:div w:id="921336463">
      <w:bodyDiv w:val="1"/>
      <w:marLeft w:val="0"/>
      <w:marRight w:val="0"/>
      <w:marTop w:val="0"/>
      <w:marBottom w:val="0"/>
      <w:divBdr>
        <w:top w:val="none" w:sz="0" w:space="0" w:color="auto"/>
        <w:left w:val="none" w:sz="0" w:space="0" w:color="auto"/>
        <w:bottom w:val="none" w:sz="0" w:space="0" w:color="auto"/>
        <w:right w:val="none" w:sz="0" w:space="0" w:color="auto"/>
      </w:divBdr>
    </w:div>
    <w:div w:id="921796461">
      <w:bodyDiv w:val="1"/>
      <w:marLeft w:val="0"/>
      <w:marRight w:val="0"/>
      <w:marTop w:val="0"/>
      <w:marBottom w:val="0"/>
      <w:divBdr>
        <w:top w:val="none" w:sz="0" w:space="0" w:color="auto"/>
        <w:left w:val="none" w:sz="0" w:space="0" w:color="auto"/>
        <w:bottom w:val="none" w:sz="0" w:space="0" w:color="auto"/>
        <w:right w:val="none" w:sz="0" w:space="0" w:color="auto"/>
      </w:divBdr>
    </w:div>
    <w:div w:id="922377014">
      <w:bodyDiv w:val="1"/>
      <w:marLeft w:val="0"/>
      <w:marRight w:val="0"/>
      <w:marTop w:val="0"/>
      <w:marBottom w:val="0"/>
      <w:divBdr>
        <w:top w:val="none" w:sz="0" w:space="0" w:color="auto"/>
        <w:left w:val="none" w:sz="0" w:space="0" w:color="auto"/>
        <w:bottom w:val="none" w:sz="0" w:space="0" w:color="auto"/>
        <w:right w:val="none" w:sz="0" w:space="0" w:color="auto"/>
      </w:divBdr>
    </w:div>
    <w:div w:id="924538407">
      <w:bodyDiv w:val="1"/>
      <w:marLeft w:val="0"/>
      <w:marRight w:val="0"/>
      <w:marTop w:val="0"/>
      <w:marBottom w:val="0"/>
      <w:divBdr>
        <w:top w:val="none" w:sz="0" w:space="0" w:color="auto"/>
        <w:left w:val="none" w:sz="0" w:space="0" w:color="auto"/>
        <w:bottom w:val="none" w:sz="0" w:space="0" w:color="auto"/>
        <w:right w:val="none" w:sz="0" w:space="0" w:color="auto"/>
      </w:divBdr>
    </w:div>
    <w:div w:id="929891369">
      <w:bodyDiv w:val="1"/>
      <w:marLeft w:val="0"/>
      <w:marRight w:val="0"/>
      <w:marTop w:val="0"/>
      <w:marBottom w:val="0"/>
      <w:divBdr>
        <w:top w:val="none" w:sz="0" w:space="0" w:color="auto"/>
        <w:left w:val="none" w:sz="0" w:space="0" w:color="auto"/>
        <w:bottom w:val="none" w:sz="0" w:space="0" w:color="auto"/>
        <w:right w:val="none" w:sz="0" w:space="0" w:color="auto"/>
      </w:divBdr>
    </w:div>
    <w:div w:id="933323452">
      <w:bodyDiv w:val="1"/>
      <w:marLeft w:val="0"/>
      <w:marRight w:val="0"/>
      <w:marTop w:val="0"/>
      <w:marBottom w:val="0"/>
      <w:divBdr>
        <w:top w:val="none" w:sz="0" w:space="0" w:color="auto"/>
        <w:left w:val="none" w:sz="0" w:space="0" w:color="auto"/>
        <w:bottom w:val="none" w:sz="0" w:space="0" w:color="auto"/>
        <w:right w:val="none" w:sz="0" w:space="0" w:color="auto"/>
      </w:divBdr>
    </w:div>
    <w:div w:id="933781407">
      <w:bodyDiv w:val="1"/>
      <w:marLeft w:val="0"/>
      <w:marRight w:val="0"/>
      <w:marTop w:val="0"/>
      <w:marBottom w:val="0"/>
      <w:divBdr>
        <w:top w:val="none" w:sz="0" w:space="0" w:color="auto"/>
        <w:left w:val="none" w:sz="0" w:space="0" w:color="auto"/>
        <w:bottom w:val="none" w:sz="0" w:space="0" w:color="auto"/>
        <w:right w:val="none" w:sz="0" w:space="0" w:color="auto"/>
      </w:divBdr>
    </w:div>
    <w:div w:id="936522997">
      <w:bodyDiv w:val="1"/>
      <w:marLeft w:val="0"/>
      <w:marRight w:val="0"/>
      <w:marTop w:val="0"/>
      <w:marBottom w:val="0"/>
      <w:divBdr>
        <w:top w:val="none" w:sz="0" w:space="0" w:color="auto"/>
        <w:left w:val="none" w:sz="0" w:space="0" w:color="auto"/>
        <w:bottom w:val="none" w:sz="0" w:space="0" w:color="auto"/>
        <w:right w:val="none" w:sz="0" w:space="0" w:color="auto"/>
      </w:divBdr>
    </w:div>
    <w:div w:id="938022050">
      <w:bodyDiv w:val="1"/>
      <w:marLeft w:val="0"/>
      <w:marRight w:val="0"/>
      <w:marTop w:val="0"/>
      <w:marBottom w:val="0"/>
      <w:divBdr>
        <w:top w:val="none" w:sz="0" w:space="0" w:color="auto"/>
        <w:left w:val="none" w:sz="0" w:space="0" w:color="auto"/>
        <w:bottom w:val="none" w:sz="0" w:space="0" w:color="auto"/>
        <w:right w:val="none" w:sz="0" w:space="0" w:color="auto"/>
      </w:divBdr>
    </w:div>
    <w:div w:id="946233948">
      <w:bodyDiv w:val="1"/>
      <w:marLeft w:val="0"/>
      <w:marRight w:val="0"/>
      <w:marTop w:val="0"/>
      <w:marBottom w:val="0"/>
      <w:divBdr>
        <w:top w:val="none" w:sz="0" w:space="0" w:color="auto"/>
        <w:left w:val="none" w:sz="0" w:space="0" w:color="auto"/>
        <w:bottom w:val="none" w:sz="0" w:space="0" w:color="auto"/>
        <w:right w:val="none" w:sz="0" w:space="0" w:color="auto"/>
      </w:divBdr>
    </w:div>
    <w:div w:id="951285552">
      <w:bodyDiv w:val="1"/>
      <w:marLeft w:val="0"/>
      <w:marRight w:val="0"/>
      <w:marTop w:val="0"/>
      <w:marBottom w:val="0"/>
      <w:divBdr>
        <w:top w:val="none" w:sz="0" w:space="0" w:color="auto"/>
        <w:left w:val="none" w:sz="0" w:space="0" w:color="auto"/>
        <w:bottom w:val="none" w:sz="0" w:space="0" w:color="auto"/>
        <w:right w:val="none" w:sz="0" w:space="0" w:color="auto"/>
      </w:divBdr>
    </w:div>
    <w:div w:id="952369931">
      <w:bodyDiv w:val="1"/>
      <w:marLeft w:val="0"/>
      <w:marRight w:val="0"/>
      <w:marTop w:val="0"/>
      <w:marBottom w:val="0"/>
      <w:divBdr>
        <w:top w:val="none" w:sz="0" w:space="0" w:color="auto"/>
        <w:left w:val="none" w:sz="0" w:space="0" w:color="auto"/>
        <w:bottom w:val="none" w:sz="0" w:space="0" w:color="auto"/>
        <w:right w:val="none" w:sz="0" w:space="0" w:color="auto"/>
      </w:divBdr>
    </w:div>
    <w:div w:id="954556418">
      <w:bodyDiv w:val="1"/>
      <w:marLeft w:val="0"/>
      <w:marRight w:val="0"/>
      <w:marTop w:val="0"/>
      <w:marBottom w:val="0"/>
      <w:divBdr>
        <w:top w:val="none" w:sz="0" w:space="0" w:color="auto"/>
        <w:left w:val="none" w:sz="0" w:space="0" w:color="auto"/>
        <w:bottom w:val="none" w:sz="0" w:space="0" w:color="auto"/>
        <w:right w:val="none" w:sz="0" w:space="0" w:color="auto"/>
      </w:divBdr>
    </w:div>
    <w:div w:id="955402870">
      <w:bodyDiv w:val="1"/>
      <w:marLeft w:val="0"/>
      <w:marRight w:val="0"/>
      <w:marTop w:val="0"/>
      <w:marBottom w:val="0"/>
      <w:divBdr>
        <w:top w:val="none" w:sz="0" w:space="0" w:color="auto"/>
        <w:left w:val="none" w:sz="0" w:space="0" w:color="auto"/>
        <w:bottom w:val="none" w:sz="0" w:space="0" w:color="auto"/>
        <w:right w:val="none" w:sz="0" w:space="0" w:color="auto"/>
      </w:divBdr>
    </w:div>
    <w:div w:id="958686517">
      <w:bodyDiv w:val="1"/>
      <w:marLeft w:val="0"/>
      <w:marRight w:val="0"/>
      <w:marTop w:val="0"/>
      <w:marBottom w:val="0"/>
      <w:divBdr>
        <w:top w:val="none" w:sz="0" w:space="0" w:color="auto"/>
        <w:left w:val="none" w:sz="0" w:space="0" w:color="auto"/>
        <w:bottom w:val="none" w:sz="0" w:space="0" w:color="auto"/>
        <w:right w:val="none" w:sz="0" w:space="0" w:color="auto"/>
      </w:divBdr>
    </w:div>
    <w:div w:id="959383995">
      <w:bodyDiv w:val="1"/>
      <w:marLeft w:val="0"/>
      <w:marRight w:val="0"/>
      <w:marTop w:val="0"/>
      <w:marBottom w:val="0"/>
      <w:divBdr>
        <w:top w:val="none" w:sz="0" w:space="0" w:color="auto"/>
        <w:left w:val="none" w:sz="0" w:space="0" w:color="auto"/>
        <w:bottom w:val="none" w:sz="0" w:space="0" w:color="auto"/>
        <w:right w:val="none" w:sz="0" w:space="0" w:color="auto"/>
      </w:divBdr>
    </w:div>
    <w:div w:id="959727012">
      <w:bodyDiv w:val="1"/>
      <w:marLeft w:val="0"/>
      <w:marRight w:val="0"/>
      <w:marTop w:val="0"/>
      <w:marBottom w:val="0"/>
      <w:divBdr>
        <w:top w:val="none" w:sz="0" w:space="0" w:color="auto"/>
        <w:left w:val="none" w:sz="0" w:space="0" w:color="auto"/>
        <w:bottom w:val="none" w:sz="0" w:space="0" w:color="auto"/>
        <w:right w:val="none" w:sz="0" w:space="0" w:color="auto"/>
      </w:divBdr>
    </w:div>
    <w:div w:id="964776741">
      <w:bodyDiv w:val="1"/>
      <w:marLeft w:val="0"/>
      <w:marRight w:val="0"/>
      <w:marTop w:val="0"/>
      <w:marBottom w:val="0"/>
      <w:divBdr>
        <w:top w:val="none" w:sz="0" w:space="0" w:color="auto"/>
        <w:left w:val="none" w:sz="0" w:space="0" w:color="auto"/>
        <w:bottom w:val="none" w:sz="0" w:space="0" w:color="auto"/>
        <w:right w:val="none" w:sz="0" w:space="0" w:color="auto"/>
      </w:divBdr>
    </w:div>
    <w:div w:id="968896707">
      <w:bodyDiv w:val="1"/>
      <w:marLeft w:val="0"/>
      <w:marRight w:val="0"/>
      <w:marTop w:val="0"/>
      <w:marBottom w:val="0"/>
      <w:divBdr>
        <w:top w:val="none" w:sz="0" w:space="0" w:color="auto"/>
        <w:left w:val="none" w:sz="0" w:space="0" w:color="auto"/>
        <w:bottom w:val="none" w:sz="0" w:space="0" w:color="auto"/>
        <w:right w:val="none" w:sz="0" w:space="0" w:color="auto"/>
      </w:divBdr>
    </w:div>
    <w:div w:id="973171703">
      <w:bodyDiv w:val="1"/>
      <w:marLeft w:val="0"/>
      <w:marRight w:val="0"/>
      <w:marTop w:val="0"/>
      <w:marBottom w:val="0"/>
      <w:divBdr>
        <w:top w:val="none" w:sz="0" w:space="0" w:color="auto"/>
        <w:left w:val="none" w:sz="0" w:space="0" w:color="auto"/>
        <w:bottom w:val="none" w:sz="0" w:space="0" w:color="auto"/>
        <w:right w:val="none" w:sz="0" w:space="0" w:color="auto"/>
      </w:divBdr>
    </w:div>
    <w:div w:id="976565089">
      <w:bodyDiv w:val="1"/>
      <w:marLeft w:val="0"/>
      <w:marRight w:val="0"/>
      <w:marTop w:val="0"/>
      <w:marBottom w:val="0"/>
      <w:divBdr>
        <w:top w:val="none" w:sz="0" w:space="0" w:color="auto"/>
        <w:left w:val="none" w:sz="0" w:space="0" w:color="auto"/>
        <w:bottom w:val="none" w:sz="0" w:space="0" w:color="auto"/>
        <w:right w:val="none" w:sz="0" w:space="0" w:color="auto"/>
      </w:divBdr>
    </w:div>
    <w:div w:id="977687164">
      <w:bodyDiv w:val="1"/>
      <w:marLeft w:val="0"/>
      <w:marRight w:val="0"/>
      <w:marTop w:val="0"/>
      <w:marBottom w:val="0"/>
      <w:divBdr>
        <w:top w:val="none" w:sz="0" w:space="0" w:color="auto"/>
        <w:left w:val="none" w:sz="0" w:space="0" w:color="auto"/>
        <w:bottom w:val="none" w:sz="0" w:space="0" w:color="auto"/>
        <w:right w:val="none" w:sz="0" w:space="0" w:color="auto"/>
      </w:divBdr>
    </w:div>
    <w:div w:id="983200386">
      <w:bodyDiv w:val="1"/>
      <w:marLeft w:val="0"/>
      <w:marRight w:val="0"/>
      <w:marTop w:val="0"/>
      <w:marBottom w:val="0"/>
      <w:divBdr>
        <w:top w:val="none" w:sz="0" w:space="0" w:color="auto"/>
        <w:left w:val="none" w:sz="0" w:space="0" w:color="auto"/>
        <w:bottom w:val="none" w:sz="0" w:space="0" w:color="auto"/>
        <w:right w:val="none" w:sz="0" w:space="0" w:color="auto"/>
      </w:divBdr>
    </w:div>
    <w:div w:id="991982640">
      <w:bodyDiv w:val="1"/>
      <w:marLeft w:val="0"/>
      <w:marRight w:val="0"/>
      <w:marTop w:val="0"/>
      <w:marBottom w:val="0"/>
      <w:divBdr>
        <w:top w:val="none" w:sz="0" w:space="0" w:color="auto"/>
        <w:left w:val="none" w:sz="0" w:space="0" w:color="auto"/>
        <w:bottom w:val="none" w:sz="0" w:space="0" w:color="auto"/>
        <w:right w:val="none" w:sz="0" w:space="0" w:color="auto"/>
      </w:divBdr>
    </w:div>
    <w:div w:id="995109274">
      <w:bodyDiv w:val="1"/>
      <w:marLeft w:val="0"/>
      <w:marRight w:val="0"/>
      <w:marTop w:val="0"/>
      <w:marBottom w:val="0"/>
      <w:divBdr>
        <w:top w:val="none" w:sz="0" w:space="0" w:color="auto"/>
        <w:left w:val="none" w:sz="0" w:space="0" w:color="auto"/>
        <w:bottom w:val="none" w:sz="0" w:space="0" w:color="auto"/>
        <w:right w:val="none" w:sz="0" w:space="0" w:color="auto"/>
      </w:divBdr>
    </w:div>
    <w:div w:id="997997501">
      <w:bodyDiv w:val="1"/>
      <w:marLeft w:val="0"/>
      <w:marRight w:val="0"/>
      <w:marTop w:val="0"/>
      <w:marBottom w:val="0"/>
      <w:divBdr>
        <w:top w:val="none" w:sz="0" w:space="0" w:color="auto"/>
        <w:left w:val="none" w:sz="0" w:space="0" w:color="auto"/>
        <w:bottom w:val="none" w:sz="0" w:space="0" w:color="auto"/>
        <w:right w:val="none" w:sz="0" w:space="0" w:color="auto"/>
      </w:divBdr>
    </w:div>
    <w:div w:id="998273170">
      <w:bodyDiv w:val="1"/>
      <w:marLeft w:val="0"/>
      <w:marRight w:val="0"/>
      <w:marTop w:val="0"/>
      <w:marBottom w:val="0"/>
      <w:divBdr>
        <w:top w:val="none" w:sz="0" w:space="0" w:color="auto"/>
        <w:left w:val="none" w:sz="0" w:space="0" w:color="auto"/>
        <w:bottom w:val="none" w:sz="0" w:space="0" w:color="auto"/>
        <w:right w:val="none" w:sz="0" w:space="0" w:color="auto"/>
      </w:divBdr>
    </w:div>
    <w:div w:id="1002396335">
      <w:bodyDiv w:val="1"/>
      <w:marLeft w:val="0"/>
      <w:marRight w:val="0"/>
      <w:marTop w:val="0"/>
      <w:marBottom w:val="0"/>
      <w:divBdr>
        <w:top w:val="none" w:sz="0" w:space="0" w:color="auto"/>
        <w:left w:val="none" w:sz="0" w:space="0" w:color="auto"/>
        <w:bottom w:val="none" w:sz="0" w:space="0" w:color="auto"/>
        <w:right w:val="none" w:sz="0" w:space="0" w:color="auto"/>
      </w:divBdr>
    </w:div>
    <w:div w:id="1006129758">
      <w:bodyDiv w:val="1"/>
      <w:marLeft w:val="0"/>
      <w:marRight w:val="0"/>
      <w:marTop w:val="0"/>
      <w:marBottom w:val="0"/>
      <w:divBdr>
        <w:top w:val="none" w:sz="0" w:space="0" w:color="auto"/>
        <w:left w:val="none" w:sz="0" w:space="0" w:color="auto"/>
        <w:bottom w:val="none" w:sz="0" w:space="0" w:color="auto"/>
        <w:right w:val="none" w:sz="0" w:space="0" w:color="auto"/>
      </w:divBdr>
    </w:div>
    <w:div w:id="1008750073">
      <w:bodyDiv w:val="1"/>
      <w:marLeft w:val="0"/>
      <w:marRight w:val="0"/>
      <w:marTop w:val="0"/>
      <w:marBottom w:val="0"/>
      <w:divBdr>
        <w:top w:val="none" w:sz="0" w:space="0" w:color="auto"/>
        <w:left w:val="none" w:sz="0" w:space="0" w:color="auto"/>
        <w:bottom w:val="none" w:sz="0" w:space="0" w:color="auto"/>
        <w:right w:val="none" w:sz="0" w:space="0" w:color="auto"/>
      </w:divBdr>
    </w:div>
    <w:div w:id="1010908795">
      <w:bodyDiv w:val="1"/>
      <w:marLeft w:val="0"/>
      <w:marRight w:val="0"/>
      <w:marTop w:val="0"/>
      <w:marBottom w:val="0"/>
      <w:divBdr>
        <w:top w:val="none" w:sz="0" w:space="0" w:color="auto"/>
        <w:left w:val="none" w:sz="0" w:space="0" w:color="auto"/>
        <w:bottom w:val="none" w:sz="0" w:space="0" w:color="auto"/>
        <w:right w:val="none" w:sz="0" w:space="0" w:color="auto"/>
      </w:divBdr>
    </w:div>
    <w:div w:id="1019350915">
      <w:bodyDiv w:val="1"/>
      <w:marLeft w:val="0"/>
      <w:marRight w:val="0"/>
      <w:marTop w:val="0"/>
      <w:marBottom w:val="0"/>
      <w:divBdr>
        <w:top w:val="none" w:sz="0" w:space="0" w:color="auto"/>
        <w:left w:val="none" w:sz="0" w:space="0" w:color="auto"/>
        <w:bottom w:val="none" w:sz="0" w:space="0" w:color="auto"/>
        <w:right w:val="none" w:sz="0" w:space="0" w:color="auto"/>
      </w:divBdr>
    </w:div>
    <w:div w:id="1021124122">
      <w:bodyDiv w:val="1"/>
      <w:marLeft w:val="0"/>
      <w:marRight w:val="0"/>
      <w:marTop w:val="0"/>
      <w:marBottom w:val="0"/>
      <w:divBdr>
        <w:top w:val="none" w:sz="0" w:space="0" w:color="auto"/>
        <w:left w:val="none" w:sz="0" w:space="0" w:color="auto"/>
        <w:bottom w:val="none" w:sz="0" w:space="0" w:color="auto"/>
        <w:right w:val="none" w:sz="0" w:space="0" w:color="auto"/>
      </w:divBdr>
    </w:div>
    <w:div w:id="1028216761">
      <w:bodyDiv w:val="1"/>
      <w:marLeft w:val="0"/>
      <w:marRight w:val="0"/>
      <w:marTop w:val="0"/>
      <w:marBottom w:val="0"/>
      <w:divBdr>
        <w:top w:val="none" w:sz="0" w:space="0" w:color="auto"/>
        <w:left w:val="none" w:sz="0" w:space="0" w:color="auto"/>
        <w:bottom w:val="none" w:sz="0" w:space="0" w:color="auto"/>
        <w:right w:val="none" w:sz="0" w:space="0" w:color="auto"/>
      </w:divBdr>
    </w:div>
    <w:div w:id="1044333229">
      <w:bodyDiv w:val="1"/>
      <w:marLeft w:val="0"/>
      <w:marRight w:val="0"/>
      <w:marTop w:val="0"/>
      <w:marBottom w:val="0"/>
      <w:divBdr>
        <w:top w:val="none" w:sz="0" w:space="0" w:color="auto"/>
        <w:left w:val="none" w:sz="0" w:space="0" w:color="auto"/>
        <w:bottom w:val="none" w:sz="0" w:space="0" w:color="auto"/>
        <w:right w:val="none" w:sz="0" w:space="0" w:color="auto"/>
      </w:divBdr>
    </w:div>
    <w:div w:id="1045716641">
      <w:bodyDiv w:val="1"/>
      <w:marLeft w:val="0"/>
      <w:marRight w:val="0"/>
      <w:marTop w:val="0"/>
      <w:marBottom w:val="0"/>
      <w:divBdr>
        <w:top w:val="none" w:sz="0" w:space="0" w:color="auto"/>
        <w:left w:val="none" w:sz="0" w:space="0" w:color="auto"/>
        <w:bottom w:val="none" w:sz="0" w:space="0" w:color="auto"/>
        <w:right w:val="none" w:sz="0" w:space="0" w:color="auto"/>
      </w:divBdr>
    </w:div>
    <w:div w:id="1057978018">
      <w:bodyDiv w:val="1"/>
      <w:marLeft w:val="0"/>
      <w:marRight w:val="0"/>
      <w:marTop w:val="0"/>
      <w:marBottom w:val="0"/>
      <w:divBdr>
        <w:top w:val="none" w:sz="0" w:space="0" w:color="auto"/>
        <w:left w:val="none" w:sz="0" w:space="0" w:color="auto"/>
        <w:bottom w:val="none" w:sz="0" w:space="0" w:color="auto"/>
        <w:right w:val="none" w:sz="0" w:space="0" w:color="auto"/>
      </w:divBdr>
    </w:div>
    <w:div w:id="1064795902">
      <w:bodyDiv w:val="1"/>
      <w:marLeft w:val="0"/>
      <w:marRight w:val="0"/>
      <w:marTop w:val="0"/>
      <w:marBottom w:val="0"/>
      <w:divBdr>
        <w:top w:val="none" w:sz="0" w:space="0" w:color="auto"/>
        <w:left w:val="none" w:sz="0" w:space="0" w:color="auto"/>
        <w:bottom w:val="none" w:sz="0" w:space="0" w:color="auto"/>
        <w:right w:val="none" w:sz="0" w:space="0" w:color="auto"/>
      </w:divBdr>
    </w:div>
    <w:div w:id="1067145376">
      <w:bodyDiv w:val="1"/>
      <w:marLeft w:val="0"/>
      <w:marRight w:val="0"/>
      <w:marTop w:val="0"/>
      <w:marBottom w:val="0"/>
      <w:divBdr>
        <w:top w:val="none" w:sz="0" w:space="0" w:color="auto"/>
        <w:left w:val="none" w:sz="0" w:space="0" w:color="auto"/>
        <w:bottom w:val="none" w:sz="0" w:space="0" w:color="auto"/>
        <w:right w:val="none" w:sz="0" w:space="0" w:color="auto"/>
      </w:divBdr>
    </w:div>
    <w:div w:id="1068109956">
      <w:bodyDiv w:val="1"/>
      <w:marLeft w:val="0"/>
      <w:marRight w:val="0"/>
      <w:marTop w:val="0"/>
      <w:marBottom w:val="0"/>
      <w:divBdr>
        <w:top w:val="none" w:sz="0" w:space="0" w:color="auto"/>
        <w:left w:val="none" w:sz="0" w:space="0" w:color="auto"/>
        <w:bottom w:val="none" w:sz="0" w:space="0" w:color="auto"/>
        <w:right w:val="none" w:sz="0" w:space="0" w:color="auto"/>
      </w:divBdr>
    </w:div>
    <w:div w:id="1069579109">
      <w:bodyDiv w:val="1"/>
      <w:marLeft w:val="0"/>
      <w:marRight w:val="0"/>
      <w:marTop w:val="0"/>
      <w:marBottom w:val="0"/>
      <w:divBdr>
        <w:top w:val="none" w:sz="0" w:space="0" w:color="auto"/>
        <w:left w:val="none" w:sz="0" w:space="0" w:color="auto"/>
        <w:bottom w:val="none" w:sz="0" w:space="0" w:color="auto"/>
        <w:right w:val="none" w:sz="0" w:space="0" w:color="auto"/>
      </w:divBdr>
    </w:div>
    <w:div w:id="1078864315">
      <w:bodyDiv w:val="1"/>
      <w:marLeft w:val="0"/>
      <w:marRight w:val="0"/>
      <w:marTop w:val="0"/>
      <w:marBottom w:val="0"/>
      <w:divBdr>
        <w:top w:val="none" w:sz="0" w:space="0" w:color="auto"/>
        <w:left w:val="none" w:sz="0" w:space="0" w:color="auto"/>
        <w:bottom w:val="none" w:sz="0" w:space="0" w:color="auto"/>
        <w:right w:val="none" w:sz="0" w:space="0" w:color="auto"/>
      </w:divBdr>
    </w:div>
    <w:div w:id="1085613879">
      <w:bodyDiv w:val="1"/>
      <w:marLeft w:val="0"/>
      <w:marRight w:val="0"/>
      <w:marTop w:val="0"/>
      <w:marBottom w:val="0"/>
      <w:divBdr>
        <w:top w:val="none" w:sz="0" w:space="0" w:color="auto"/>
        <w:left w:val="none" w:sz="0" w:space="0" w:color="auto"/>
        <w:bottom w:val="none" w:sz="0" w:space="0" w:color="auto"/>
        <w:right w:val="none" w:sz="0" w:space="0" w:color="auto"/>
      </w:divBdr>
    </w:div>
    <w:div w:id="1088379482">
      <w:bodyDiv w:val="1"/>
      <w:marLeft w:val="0"/>
      <w:marRight w:val="0"/>
      <w:marTop w:val="0"/>
      <w:marBottom w:val="0"/>
      <w:divBdr>
        <w:top w:val="none" w:sz="0" w:space="0" w:color="auto"/>
        <w:left w:val="none" w:sz="0" w:space="0" w:color="auto"/>
        <w:bottom w:val="none" w:sz="0" w:space="0" w:color="auto"/>
        <w:right w:val="none" w:sz="0" w:space="0" w:color="auto"/>
      </w:divBdr>
    </w:div>
    <w:div w:id="1091006829">
      <w:bodyDiv w:val="1"/>
      <w:marLeft w:val="0"/>
      <w:marRight w:val="0"/>
      <w:marTop w:val="0"/>
      <w:marBottom w:val="0"/>
      <w:divBdr>
        <w:top w:val="none" w:sz="0" w:space="0" w:color="auto"/>
        <w:left w:val="none" w:sz="0" w:space="0" w:color="auto"/>
        <w:bottom w:val="none" w:sz="0" w:space="0" w:color="auto"/>
        <w:right w:val="none" w:sz="0" w:space="0" w:color="auto"/>
      </w:divBdr>
    </w:div>
    <w:div w:id="1092042625">
      <w:bodyDiv w:val="1"/>
      <w:marLeft w:val="0"/>
      <w:marRight w:val="0"/>
      <w:marTop w:val="0"/>
      <w:marBottom w:val="0"/>
      <w:divBdr>
        <w:top w:val="none" w:sz="0" w:space="0" w:color="auto"/>
        <w:left w:val="none" w:sz="0" w:space="0" w:color="auto"/>
        <w:bottom w:val="none" w:sz="0" w:space="0" w:color="auto"/>
        <w:right w:val="none" w:sz="0" w:space="0" w:color="auto"/>
      </w:divBdr>
    </w:div>
    <w:div w:id="1123764776">
      <w:bodyDiv w:val="1"/>
      <w:marLeft w:val="0"/>
      <w:marRight w:val="0"/>
      <w:marTop w:val="0"/>
      <w:marBottom w:val="0"/>
      <w:divBdr>
        <w:top w:val="none" w:sz="0" w:space="0" w:color="auto"/>
        <w:left w:val="none" w:sz="0" w:space="0" w:color="auto"/>
        <w:bottom w:val="none" w:sz="0" w:space="0" w:color="auto"/>
        <w:right w:val="none" w:sz="0" w:space="0" w:color="auto"/>
      </w:divBdr>
    </w:div>
    <w:div w:id="1127624415">
      <w:bodyDiv w:val="1"/>
      <w:marLeft w:val="0"/>
      <w:marRight w:val="0"/>
      <w:marTop w:val="0"/>
      <w:marBottom w:val="0"/>
      <w:divBdr>
        <w:top w:val="none" w:sz="0" w:space="0" w:color="auto"/>
        <w:left w:val="none" w:sz="0" w:space="0" w:color="auto"/>
        <w:bottom w:val="none" w:sz="0" w:space="0" w:color="auto"/>
        <w:right w:val="none" w:sz="0" w:space="0" w:color="auto"/>
      </w:divBdr>
    </w:div>
    <w:div w:id="1127820478">
      <w:bodyDiv w:val="1"/>
      <w:marLeft w:val="0"/>
      <w:marRight w:val="0"/>
      <w:marTop w:val="0"/>
      <w:marBottom w:val="0"/>
      <w:divBdr>
        <w:top w:val="none" w:sz="0" w:space="0" w:color="auto"/>
        <w:left w:val="none" w:sz="0" w:space="0" w:color="auto"/>
        <w:bottom w:val="none" w:sz="0" w:space="0" w:color="auto"/>
        <w:right w:val="none" w:sz="0" w:space="0" w:color="auto"/>
      </w:divBdr>
    </w:div>
    <w:div w:id="1135828665">
      <w:bodyDiv w:val="1"/>
      <w:marLeft w:val="0"/>
      <w:marRight w:val="0"/>
      <w:marTop w:val="0"/>
      <w:marBottom w:val="0"/>
      <w:divBdr>
        <w:top w:val="none" w:sz="0" w:space="0" w:color="auto"/>
        <w:left w:val="none" w:sz="0" w:space="0" w:color="auto"/>
        <w:bottom w:val="none" w:sz="0" w:space="0" w:color="auto"/>
        <w:right w:val="none" w:sz="0" w:space="0" w:color="auto"/>
      </w:divBdr>
    </w:div>
    <w:div w:id="1137181061">
      <w:bodyDiv w:val="1"/>
      <w:marLeft w:val="0"/>
      <w:marRight w:val="0"/>
      <w:marTop w:val="0"/>
      <w:marBottom w:val="0"/>
      <w:divBdr>
        <w:top w:val="none" w:sz="0" w:space="0" w:color="auto"/>
        <w:left w:val="none" w:sz="0" w:space="0" w:color="auto"/>
        <w:bottom w:val="none" w:sz="0" w:space="0" w:color="auto"/>
        <w:right w:val="none" w:sz="0" w:space="0" w:color="auto"/>
      </w:divBdr>
    </w:div>
    <w:div w:id="1141314042">
      <w:bodyDiv w:val="1"/>
      <w:marLeft w:val="0"/>
      <w:marRight w:val="0"/>
      <w:marTop w:val="0"/>
      <w:marBottom w:val="0"/>
      <w:divBdr>
        <w:top w:val="none" w:sz="0" w:space="0" w:color="auto"/>
        <w:left w:val="none" w:sz="0" w:space="0" w:color="auto"/>
        <w:bottom w:val="none" w:sz="0" w:space="0" w:color="auto"/>
        <w:right w:val="none" w:sz="0" w:space="0" w:color="auto"/>
      </w:divBdr>
    </w:div>
    <w:div w:id="1145313109">
      <w:bodyDiv w:val="1"/>
      <w:marLeft w:val="0"/>
      <w:marRight w:val="0"/>
      <w:marTop w:val="0"/>
      <w:marBottom w:val="0"/>
      <w:divBdr>
        <w:top w:val="none" w:sz="0" w:space="0" w:color="auto"/>
        <w:left w:val="none" w:sz="0" w:space="0" w:color="auto"/>
        <w:bottom w:val="none" w:sz="0" w:space="0" w:color="auto"/>
        <w:right w:val="none" w:sz="0" w:space="0" w:color="auto"/>
      </w:divBdr>
    </w:div>
    <w:div w:id="1158618466">
      <w:bodyDiv w:val="1"/>
      <w:marLeft w:val="0"/>
      <w:marRight w:val="0"/>
      <w:marTop w:val="0"/>
      <w:marBottom w:val="0"/>
      <w:divBdr>
        <w:top w:val="none" w:sz="0" w:space="0" w:color="auto"/>
        <w:left w:val="none" w:sz="0" w:space="0" w:color="auto"/>
        <w:bottom w:val="none" w:sz="0" w:space="0" w:color="auto"/>
        <w:right w:val="none" w:sz="0" w:space="0" w:color="auto"/>
      </w:divBdr>
    </w:div>
    <w:div w:id="1161769652">
      <w:bodyDiv w:val="1"/>
      <w:marLeft w:val="0"/>
      <w:marRight w:val="0"/>
      <w:marTop w:val="0"/>
      <w:marBottom w:val="0"/>
      <w:divBdr>
        <w:top w:val="none" w:sz="0" w:space="0" w:color="auto"/>
        <w:left w:val="none" w:sz="0" w:space="0" w:color="auto"/>
        <w:bottom w:val="none" w:sz="0" w:space="0" w:color="auto"/>
        <w:right w:val="none" w:sz="0" w:space="0" w:color="auto"/>
      </w:divBdr>
    </w:div>
    <w:div w:id="1164928210">
      <w:bodyDiv w:val="1"/>
      <w:marLeft w:val="0"/>
      <w:marRight w:val="0"/>
      <w:marTop w:val="0"/>
      <w:marBottom w:val="0"/>
      <w:divBdr>
        <w:top w:val="none" w:sz="0" w:space="0" w:color="auto"/>
        <w:left w:val="none" w:sz="0" w:space="0" w:color="auto"/>
        <w:bottom w:val="none" w:sz="0" w:space="0" w:color="auto"/>
        <w:right w:val="none" w:sz="0" w:space="0" w:color="auto"/>
      </w:divBdr>
    </w:div>
    <w:div w:id="1167090026">
      <w:bodyDiv w:val="1"/>
      <w:marLeft w:val="0"/>
      <w:marRight w:val="0"/>
      <w:marTop w:val="0"/>
      <w:marBottom w:val="0"/>
      <w:divBdr>
        <w:top w:val="none" w:sz="0" w:space="0" w:color="auto"/>
        <w:left w:val="none" w:sz="0" w:space="0" w:color="auto"/>
        <w:bottom w:val="none" w:sz="0" w:space="0" w:color="auto"/>
        <w:right w:val="none" w:sz="0" w:space="0" w:color="auto"/>
      </w:divBdr>
    </w:div>
    <w:div w:id="1178806621">
      <w:bodyDiv w:val="1"/>
      <w:marLeft w:val="0"/>
      <w:marRight w:val="0"/>
      <w:marTop w:val="0"/>
      <w:marBottom w:val="0"/>
      <w:divBdr>
        <w:top w:val="none" w:sz="0" w:space="0" w:color="auto"/>
        <w:left w:val="none" w:sz="0" w:space="0" w:color="auto"/>
        <w:bottom w:val="none" w:sz="0" w:space="0" w:color="auto"/>
        <w:right w:val="none" w:sz="0" w:space="0" w:color="auto"/>
      </w:divBdr>
    </w:div>
    <w:div w:id="1180434600">
      <w:bodyDiv w:val="1"/>
      <w:marLeft w:val="0"/>
      <w:marRight w:val="0"/>
      <w:marTop w:val="0"/>
      <w:marBottom w:val="0"/>
      <w:divBdr>
        <w:top w:val="none" w:sz="0" w:space="0" w:color="auto"/>
        <w:left w:val="none" w:sz="0" w:space="0" w:color="auto"/>
        <w:bottom w:val="none" w:sz="0" w:space="0" w:color="auto"/>
        <w:right w:val="none" w:sz="0" w:space="0" w:color="auto"/>
      </w:divBdr>
    </w:div>
    <w:div w:id="1185245260">
      <w:bodyDiv w:val="1"/>
      <w:marLeft w:val="0"/>
      <w:marRight w:val="0"/>
      <w:marTop w:val="0"/>
      <w:marBottom w:val="0"/>
      <w:divBdr>
        <w:top w:val="none" w:sz="0" w:space="0" w:color="auto"/>
        <w:left w:val="none" w:sz="0" w:space="0" w:color="auto"/>
        <w:bottom w:val="none" w:sz="0" w:space="0" w:color="auto"/>
        <w:right w:val="none" w:sz="0" w:space="0" w:color="auto"/>
      </w:divBdr>
    </w:div>
    <w:div w:id="1185942419">
      <w:bodyDiv w:val="1"/>
      <w:marLeft w:val="0"/>
      <w:marRight w:val="0"/>
      <w:marTop w:val="0"/>
      <w:marBottom w:val="0"/>
      <w:divBdr>
        <w:top w:val="none" w:sz="0" w:space="0" w:color="auto"/>
        <w:left w:val="none" w:sz="0" w:space="0" w:color="auto"/>
        <w:bottom w:val="none" w:sz="0" w:space="0" w:color="auto"/>
        <w:right w:val="none" w:sz="0" w:space="0" w:color="auto"/>
      </w:divBdr>
    </w:div>
    <w:div w:id="1194538273">
      <w:bodyDiv w:val="1"/>
      <w:marLeft w:val="0"/>
      <w:marRight w:val="0"/>
      <w:marTop w:val="0"/>
      <w:marBottom w:val="0"/>
      <w:divBdr>
        <w:top w:val="none" w:sz="0" w:space="0" w:color="auto"/>
        <w:left w:val="none" w:sz="0" w:space="0" w:color="auto"/>
        <w:bottom w:val="none" w:sz="0" w:space="0" w:color="auto"/>
        <w:right w:val="none" w:sz="0" w:space="0" w:color="auto"/>
      </w:divBdr>
    </w:div>
    <w:div w:id="1197697933">
      <w:bodyDiv w:val="1"/>
      <w:marLeft w:val="0"/>
      <w:marRight w:val="0"/>
      <w:marTop w:val="0"/>
      <w:marBottom w:val="0"/>
      <w:divBdr>
        <w:top w:val="none" w:sz="0" w:space="0" w:color="auto"/>
        <w:left w:val="none" w:sz="0" w:space="0" w:color="auto"/>
        <w:bottom w:val="none" w:sz="0" w:space="0" w:color="auto"/>
        <w:right w:val="none" w:sz="0" w:space="0" w:color="auto"/>
      </w:divBdr>
    </w:div>
    <w:div w:id="1199899194">
      <w:bodyDiv w:val="1"/>
      <w:marLeft w:val="0"/>
      <w:marRight w:val="0"/>
      <w:marTop w:val="0"/>
      <w:marBottom w:val="0"/>
      <w:divBdr>
        <w:top w:val="none" w:sz="0" w:space="0" w:color="auto"/>
        <w:left w:val="none" w:sz="0" w:space="0" w:color="auto"/>
        <w:bottom w:val="none" w:sz="0" w:space="0" w:color="auto"/>
        <w:right w:val="none" w:sz="0" w:space="0" w:color="auto"/>
      </w:divBdr>
    </w:div>
    <w:div w:id="1204562980">
      <w:bodyDiv w:val="1"/>
      <w:marLeft w:val="0"/>
      <w:marRight w:val="0"/>
      <w:marTop w:val="0"/>
      <w:marBottom w:val="0"/>
      <w:divBdr>
        <w:top w:val="none" w:sz="0" w:space="0" w:color="auto"/>
        <w:left w:val="none" w:sz="0" w:space="0" w:color="auto"/>
        <w:bottom w:val="none" w:sz="0" w:space="0" w:color="auto"/>
        <w:right w:val="none" w:sz="0" w:space="0" w:color="auto"/>
      </w:divBdr>
    </w:div>
    <w:div w:id="1205213200">
      <w:bodyDiv w:val="1"/>
      <w:marLeft w:val="0"/>
      <w:marRight w:val="0"/>
      <w:marTop w:val="0"/>
      <w:marBottom w:val="0"/>
      <w:divBdr>
        <w:top w:val="none" w:sz="0" w:space="0" w:color="auto"/>
        <w:left w:val="none" w:sz="0" w:space="0" w:color="auto"/>
        <w:bottom w:val="none" w:sz="0" w:space="0" w:color="auto"/>
        <w:right w:val="none" w:sz="0" w:space="0" w:color="auto"/>
      </w:divBdr>
    </w:div>
    <w:div w:id="1205944714">
      <w:bodyDiv w:val="1"/>
      <w:marLeft w:val="0"/>
      <w:marRight w:val="0"/>
      <w:marTop w:val="0"/>
      <w:marBottom w:val="0"/>
      <w:divBdr>
        <w:top w:val="none" w:sz="0" w:space="0" w:color="auto"/>
        <w:left w:val="none" w:sz="0" w:space="0" w:color="auto"/>
        <w:bottom w:val="none" w:sz="0" w:space="0" w:color="auto"/>
        <w:right w:val="none" w:sz="0" w:space="0" w:color="auto"/>
      </w:divBdr>
    </w:div>
    <w:div w:id="1206064945">
      <w:bodyDiv w:val="1"/>
      <w:marLeft w:val="0"/>
      <w:marRight w:val="0"/>
      <w:marTop w:val="0"/>
      <w:marBottom w:val="0"/>
      <w:divBdr>
        <w:top w:val="none" w:sz="0" w:space="0" w:color="auto"/>
        <w:left w:val="none" w:sz="0" w:space="0" w:color="auto"/>
        <w:bottom w:val="none" w:sz="0" w:space="0" w:color="auto"/>
        <w:right w:val="none" w:sz="0" w:space="0" w:color="auto"/>
      </w:divBdr>
    </w:div>
    <w:div w:id="1206256084">
      <w:bodyDiv w:val="1"/>
      <w:marLeft w:val="0"/>
      <w:marRight w:val="0"/>
      <w:marTop w:val="0"/>
      <w:marBottom w:val="0"/>
      <w:divBdr>
        <w:top w:val="none" w:sz="0" w:space="0" w:color="auto"/>
        <w:left w:val="none" w:sz="0" w:space="0" w:color="auto"/>
        <w:bottom w:val="none" w:sz="0" w:space="0" w:color="auto"/>
        <w:right w:val="none" w:sz="0" w:space="0" w:color="auto"/>
      </w:divBdr>
    </w:div>
    <w:div w:id="1209029957">
      <w:bodyDiv w:val="1"/>
      <w:marLeft w:val="0"/>
      <w:marRight w:val="0"/>
      <w:marTop w:val="0"/>
      <w:marBottom w:val="0"/>
      <w:divBdr>
        <w:top w:val="none" w:sz="0" w:space="0" w:color="auto"/>
        <w:left w:val="none" w:sz="0" w:space="0" w:color="auto"/>
        <w:bottom w:val="none" w:sz="0" w:space="0" w:color="auto"/>
        <w:right w:val="none" w:sz="0" w:space="0" w:color="auto"/>
      </w:divBdr>
    </w:div>
    <w:div w:id="1211989508">
      <w:bodyDiv w:val="1"/>
      <w:marLeft w:val="0"/>
      <w:marRight w:val="0"/>
      <w:marTop w:val="0"/>
      <w:marBottom w:val="0"/>
      <w:divBdr>
        <w:top w:val="none" w:sz="0" w:space="0" w:color="auto"/>
        <w:left w:val="none" w:sz="0" w:space="0" w:color="auto"/>
        <w:bottom w:val="none" w:sz="0" w:space="0" w:color="auto"/>
        <w:right w:val="none" w:sz="0" w:space="0" w:color="auto"/>
      </w:divBdr>
    </w:div>
    <w:div w:id="1213232386">
      <w:bodyDiv w:val="1"/>
      <w:marLeft w:val="0"/>
      <w:marRight w:val="0"/>
      <w:marTop w:val="0"/>
      <w:marBottom w:val="0"/>
      <w:divBdr>
        <w:top w:val="none" w:sz="0" w:space="0" w:color="auto"/>
        <w:left w:val="none" w:sz="0" w:space="0" w:color="auto"/>
        <w:bottom w:val="none" w:sz="0" w:space="0" w:color="auto"/>
        <w:right w:val="none" w:sz="0" w:space="0" w:color="auto"/>
      </w:divBdr>
    </w:div>
    <w:div w:id="1216040584">
      <w:bodyDiv w:val="1"/>
      <w:marLeft w:val="0"/>
      <w:marRight w:val="0"/>
      <w:marTop w:val="0"/>
      <w:marBottom w:val="0"/>
      <w:divBdr>
        <w:top w:val="none" w:sz="0" w:space="0" w:color="auto"/>
        <w:left w:val="none" w:sz="0" w:space="0" w:color="auto"/>
        <w:bottom w:val="none" w:sz="0" w:space="0" w:color="auto"/>
        <w:right w:val="none" w:sz="0" w:space="0" w:color="auto"/>
      </w:divBdr>
    </w:div>
    <w:div w:id="1216164441">
      <w:bodyDiv w:val="1"/>
      <w:marLeft w:val="0"/>
      <w:marRight w:val="0"/>
      <w:marTop w:val="0"/>
      <w:marBottom w:val="0"/>
      <w:divBdr>
        <w:top w:val="none" w:sz="0" w:space="0" w:color="auto"/>
        <w:left w:val="none" w:sz="0" w:space="0" w:color="auto"/>
        <w:bottom w:val="none" w:sz="0" w:space="0" w:color="auto"/>
        <w:right w:val="none" w:sz="0" w:space="0" w:color="auto"/>
      </w:divBdr>
    </w:div>
    <w:div w:id="1218931191">
      <w:bodyDiv w:val="1"/>
      <w:marLeft w:val="0"/>
      <w:marRight w:val="0"/>
      <w:marTop w:val="0"/>
      <w:marBottom w:val="0"/>
      <w:divBdr>
        <w:top w:val="none" w:sz="0" w:space="0" w:color="auto"/>
        <w:left w:val="none" w:sz="0" w:space="0" w:color="auto"/>
        <w:bottom w:val="none" w:sz="0" w:space="0" w:color="auto"/>
        <w:right w:val="none" w:sz="0" w:space="0" w:color="auto"/>
      </w:divBdr>
    </w:div>
    <w:div w:id="1225333791">
      <w:bodyDiv w:val="1"/>
      <w:marLeft w:val="0"/>
      <w:marRight w:val="0"/>
      <w:marTop w:val="0"/>
      <w:marBottom w:val="0"/>
      <w:divBdr>
        <w:top w:val="none" w:sz="0" w:space="0" w:color="auto"/>
        <w:left w:val="none" w:sz="0" w:space="0" w:color="auto"/>
        <w:bottom w:val="none" w:sz="0" w:space="0" w:color="auto"/>
        <w:right w:val="none" w:sz="0" w:space="0" w:color="auto"/>
      </w:divBdr>
    </w:div>
    <w:div w:id="1236890159">
      <w:bodyDiv w:val="1"/>
      <w:marLeft w:val="0"/>
      <w:marRight w:val="0"/>
      <w:marTop w:val="0"/>
      <w:marBottom w:val="0"/>
      <w:divBdr>
        <w:top w:val="none" w:sz="0" w:space="0" w:color="auto"/>
        <w:left w:val="none" w:sz="0" w:space="0" w:color="auto"/>
        <w:bottom w:val="none" w:sz="0" w:space="0" w:color="auto"/>
        <w:right w:val="none" w:sz="0" w:space="0" w:color="auto"/>
      </w:divBdr>
    </w:div>
    <w:div w:id="1237085045">
      <w:bodyDiv w:val="1"/>
      <w:marLeft w:val="0"/>
      <w:marRight w:val="0"/>
      <w:marTop w:val="0"/>
      <w:marBottom w:val="0"/>
      <w:divBdr>
        <w:top w:val="none" w:sz="0" w:space="0" w:color="auto"/>
        <w:left w:val="none" w:sz="0" w:space="0" w:color="auto"/>
        <w:bottom w:val="none" w:sz="0" w:space="0" w:color="auto"/>
        <w:right w:val="none" w:sz="0" w:space="0" w:color="auto"/>
      </w:divBdr>
    </w:div>
    <w:div w:id="1242640939">
      <w:bodyDiv w:val="1"/>
      <w:marLeft w:val="0"/>
      <w:marRight w:val="0"/>
      <w:marTop w:val="0"/>
      <w:marBottom w:val="0"/>
      <w:divBdr>
        <w:top w:val="none" w:sz="0" w:space="0" w:color="auto"/>
        <w:left w:val="none" w:sz="0" w:space="0" w:color="auto"/>
        <w:bottom w:val="none" w:sz="0" w:space="0" w:color="auto"/>
        <w:right w:val="none" w:sz="0" w:space="0" w:color="auto"/>
      </w:divBdr>
    </w:div>
    <w:div w:id="1244411755">
      <w:bodyDiv w:val="1"/>
      <w:marLeft w:val="0"/>
      <w:marRight w:val="0"/>
      <w:marTop w:val="0"/>
      <w:marBottom w:val="0"/>
      <w:divBdr>
        <w:top w:val="none" w:sz="0" w:space="0" w:color="auto"/>
        <w:left w:val="none" w:sz="0" w:space="0" w:color="auto"/>
        <w:bottom w:val="none" w:sz="0" w:space="0" w:color="auto"/>
        <w:right w:val="none" w:sz="0" w:space="0" w:color="auto"/>
      </w:divBdr>
    </w:div>
    <w:div w:id="1249268976">
      <w:bodyDiv w:val="1"/>
      <w:marLeft w:val="0"/>
      <w:marRight w:val="0"/>
      <w:marTop w:val="0"/>
      <w:marBottom w:val="0"/>
      <w:divBdr>
        <w:top w:val="none" w:sz="0" w:space="0" w:color="auto"/>
        <w:left w:val="none" w:sz="0" w:space="0" w:color="auto"/>
        <w:bottom w:val="none" w:sz="0" w:space="0" w:color="auto"/>
        <w:right w:val="none" w:sz="0" w:space="0" w:color="auto"/>
      </w:divBdr>
    </w:div>
    <w:div w:id="1252856717">
      <w:bodyDiv w:val="1"/>
      <w:marLeft w:val="0"/>
      <w:marRight w:val="0"/>
      <w:marTop w:val="0"/>
      <w:marBottom w:val="0"/>
      <w:divBdr>
        <w:top w:val="none" w:sz="0" w:space="0" w:color="auto"/>
        <w:left w:val="none" w:sz="0" w:space="0" w:color="auto"/>
        <w:bottom w:val="none" w:sz="0" w:space="0" w:color="auto"/>
        <w:right w:val="none" w:sz="0" w:space="0" w:color="auto"/>
      </w:divBdr>
    </w:div>
    <w:div w:id="1264915510">
      <w:bodyDiv w:val="1"/>
      <w:marLeft w:val="0"/>
      <w:marRight w:val="0"/>
      <w:marTop w:val="0"/>
      <w:marBottom w:val="0"/>
      <w:divBdr>
        <w:top w:val="none" w:sz="0" w:space="0" w:color="auto"/>
        <w:left w:val="none" w:sz="0" w:space="0" w:color="auto"/>
        <w:bottom w:val="none" w:sz="0" w:space="0" w:color="auto"/>
        <w:right w:val="none" w:sz="0" w:space="0" w:color="auto"/>
      </w:divBdr>
    </w:div>
    <w:div w:id="1265965672">
      <w:bodyDiv w:val="1"/>
      <w:marLeft w:val="0"/>
      <w:marRight w:val="0"/>
      <w:marTop w:val="0"/>
      <w:marBottom w:val="0"/>
      <w:divBdr>
        <w:top w:val="none" w:sz="0" w:space="0" w:color="auto"/>
        <w:left w:val="none" w:sz="0" w:space="0" w:color="auto"/>
        <w:bottom w:val="none" w:sz="0" w:space="0" w:color="auto"/>
        <w:right w:val="none" w:sz="0" w:space="0" w:color="auto"/>
      </w:divBdr>
    </w:div>
    <w:div w:id="1266183477">
      <w:bodyDiv w:val="1"/>
      <w:marLeft w:val="0"/>
      <w:marRight w:val="0"/>
      <w:marTop w:val="0"/>
      <w:marBottom w:val="0"/>
      <w:divBdr>
        <w:top w:val="none" w:sz="0" w:space="0" w:color="auto"/>
        <w:left w:val="none" w:sz="0" w:space="0" w:color="auto"/>
        <w:bottom w:val="none" w:sz="0" w:space="0" w:color="auto"/>
        <w:right w:val="none" w:sz="0" w:space="0" w:color="auto"/>
      </w:divBdr>
    </w:div>
    <w:div w:id="1267496437">
      <w:bodyDiv w:val="1"/>
      <w:marLeft w:val="0"/>
      <w:marRight w:val="0"/>
      <w:marTop w:val="0"/>
      <w:marBottom w:val="0"/>
      <w:divBdr>
        <w:top w:val="none" w:sz="0" w:space="0" w:color="auto"/>
        <w:left w:val="none" w:sz="0" w:space="0" w:color="auto"/>
        <w:bottom w:val="none" w:sz="0" w:space="0" w:color="auto"/>
        <w:right w:val="none" w:sz="0" w:space="0" w:color="auto"/>
      </w:divBdr>
    </w:div>
    <w:div w:id="1271739346">
      <w:bodyDiv w:val="1"/>
      <w:marLeft w:val="0"/>
      <w:marRight w:val="0"/>
      <w:marTop w:val="0"/>
      <w:marBottom w:val="0"/>
      <w:divBdr>
        <w:top w:val="none" w:sz="0" w:space="0" w:color="auto"/>
        <w:left w:val="none" w:sz="0" w:space="0" w:color="auto"/>
        <w:bottom w:val="none" w:sz="0" w:space="0" w:color="auto"/>
        <w:right w:val="none" w:sz="0" w:space="0" w:color="auto"/>
      </w:divBdr>
    </w:div>
    <w:div w:id="1274358085">
      <w:bodyDiv w:val="1"/>
      <w:marLeft w:val="0"/>
      <w:marRight w:val="0"/>
      <w:marTop w:val="0"/>
      <w:marBottom w:val="0"/>
      <w:divBdr>
        <w:top w:val="none" w:sz="0" w:space="0" w:color="auto"/>
        <w:left w:val="none" w:sz="0" w:space="0" w:color="auto"/>
        <w:bottom w:val="none" w:sz="0" w:space="0" w:color="auto"/>
        <w:right w:val="none" w:sz="0" w:space="0" w:color="auto"/>
      </w:divBdr>
    </w:div>
    <w:div w:id="1276061213">
      <w:bodyDiv w:val="1"/>
      <w:marLeft w:val="0"/>
      <w:marRight w:val="0"/>
      <w:marTop w:val="0"/>
      <w:marBottom w:val="0"/>
      <w:divBdr>
        <w:top w:val="none" w:sz="0" w:space="0" w:color="auto"/>
        <w:left w:val="none" w:sz="0" w:space="0" w:color="auto"/>
        <w:bottom w:val="none" w:sz="0" w:space="0" w:color="auto"/>
        <w:right w:val="none" w:sz="0" w:space="0" w:color="auto"/>
      </w:divBdr>
    </w:div>
    <w:div w:id="1281565934">
      <w:bodyDiv w:val="1"/>
      <w:marLeft w:val="0"/>
      <w:marRight w:val="0"/>
      <w:marTop w:val="0"/>
      <w:marBottom w:val="0"/>
      <w:divBdr>
        <w:top w:val="none" w:sz="0" w:space="0" w:color="auto"/>
        <w:left w:val="none" w:sz="0" w:space="0" w:color="auto"/>
        <w:bottom w:val="none" w:sz="0" w:space="0" w:color="auto"/>
        <w:right w:val="none" w:sz="0" w:space="0" w:color="auto"/>
      </w:divBdr>
    </w:div>
    <w:div w:id="1284464936">
      <w:bodyDiv w:val="1"/>
      <w:marLeft w:val="0"/>
      <w:marRight w:val="0"/>
      <w:marTop w:val="0"/>
      <w:marBottom w:val="0"/>
      <w:divBdr>
        <w:top w:val="none" w:sz="0" w:space="0" w:color="auto"/>
        <w:left w:val="none" w:sz="0" w:space="0" w:color="auto"/>
        <w:bottom w:val="none" w:sz="0" w:space="0" w:color="auto"/>
        <w:right w:val="none" w:sz="0" w:space="0" w:color="auto"/>
      </w:divBdr>
    </w:div>
    <w:div w:id="1284506529">
      <w:bodyDiv w:val="1"/>
      <w:marLeft w:val="0"/>
      <w:marRight w:val="0"/>
      <w:marTop w:val="0"/>
      <w:marBottom w:val="0"/>
      <w:divBdr>
        <w:top w:val="none" w:sz="0" w:space="0" w:color="auto"/>
        <w:left w:val="none" w:sz="0" w:space="0" w:color="auto"/>
        <w:bottom w:val="none" w:sz="0" w:space="0" w:color="auto"/>
        <w:right w:val="none" w:sz="0" w:space="0" w:color="auto"/>
      </w:divBdr>
    </w:div>
    <w:div w:id="1289363350">
      <w:bodyDiv w:val="1"/>
      <w:marLeft w:val="0"/>
      <w:marRight w:val="0"/>
      <w:marTop w:val="0"/>
      <w:marBottom w:val="0"/>
      <w:divBdr>
        <w:top w:val="none" w:sz="0" w:space="0" w:color="auto"/>
        <w:left w:val="none" w:sz="0" w:space="0" w:color="auto"/>
        <w:bottom w:val="none" w:sz="0" w:space="0" w:color="auto"/>
        <w:right w:val="none" w:sz="0" w:space="0" w:color="auto"/>
      </w:divBdr>
    </w:div>
    <w:div w:id="1290626044">
      <w:bodyDiv w:val="1"/>
      <w:marLeft w:val="0"/>
      <w:marRight w:val="0"/>
      <w:marTop w:val="0"/>
      <w:marBottom w:val="0"/>
      <w:divBdr>
        <w:top w:val="none" w:sz="0" w:space="0" w:color="auto"/>
        <w:left w:val="none" w:sz="0" w:space="0" w:color="auto"/>
        <w:bottom w:val="none" w:sz="0" w:space="0" w:color="auto"/>
        <w:right w:val="none" w:sz="0" w:space="0" w:color="auto"/>
      </w:divBdr>
    </w:div>
    <w:div w:id="1294217381">
      <w:bodyDiv w:val="1"/>
      <w:marLeft w:val="0"/>
      <w:marRight w:val="0"/>
      <w:marTop w:val="0"/>
      <w:marBottom w:val="0"/>
      <w:divBdr>
        <w:top w:val="none" w:sz="0" w:space="0" w:color="auto"/>
        <w:left w:val="none" w:sz="0" w:space="0" w:color="auto"/>
        <w:bottom w:val="none" w:sz="0" w:space="0" w:color="auto"/>
        <w:right w:val="none" w:sz="0" w:space="0" w:color="auto"/>
      </w:divBdr>
    </w:div>
    <w:div w:id="1295134241">
      <w:bodyDiv w:val="1"/>
      <w:marLeft w:val="0"/>
      <w:marRight w:val="0"/>
      <w:marTop w:val="0"/>
      <w:marBottom w:val="0"/>
      <w:divBdr>
        <w:top w:val="none" w:sz="0" w:space="0" w:color="auto"/>
        <w:left w:val="none" w:sz="0" w:space="0" w:color="auto"/>
        <w:bottom w:val="none" w:sz="0" w:space="0" w:color="auto"/>
        <w:right w:val="none" w:sz="0" w:space="0" w:color="auto"/>
      </w:divBdr>
    </w:div>
    <w:div w:id="1296250446">
      <w:bodyDiv w:val="1"/>
      <w:marLeft w:val="0"/>
      <w:marRight w:val="0"/>
      <w:marTop w:val="0"/>
      <w:marBottom w:val="0"/>
      <w:divBdr>
        <w:top w:val="none" w:sz="0" w:space="0" w:color="auto"/>
        <w:left w:val="none" w:sz="0" w:space="0" w:color="auto"/>
        <w:bottom w:val="none" w:sz="0" w:space="0" w:color="auto"/>
        <w:right w:val="none" w:sz="0" w:space="0" w:color="auto"/>
      </w:divBdr>
    </w:div>
    <w:div w:id="1296913609">
      <w:bodyDiv w:val="1"/>
      <w:marLeft w:val="0"/>
      <w:marRight w:val="0"/>
      <w:marTop w:val="0"/>
      <w:marBottom w:val="0"/>
      <w:divBdr>
        <w:top w:val="none" w:sz="0" w:space="0" w:color="auto"/>
        <w:left w:val="none" w:sz="0" w:space="0" w:color="auto"/>
        <w:bottom w:val="none" w:sz="0" w:space="0" w:color="auto"/>
        <w:right w:val="none" w:sz="0" w:space="0" w:color="auto"/>
      </w:divBdr>
    </w:div>
    <w:div w:id="1297833365">
      <w:bodyDiv w:val="1"/>
      <w:marLeft w:val="0"/>
      <w:marRight w:val="0"/>
      <w:marTop w:val="0"/>
      <w:marBottom w:val="0"/>
      <w:divBdr>
        <w:top w:val="none" w:sz="0" w:space="0" w:color="auto"/>
        <w:left w:val="none" w:sz="0" w:space="0" w:color="auto"/>
        <w:bottom w:val="none" w:sz="0" w:space="0" w:color="auto"/>
        <w:right w:val="none" w:sz="0" w:space="0" w:color="auto"/>
      </w:divBdr>
    </w:div>
    <w:div w:id="1302034638">
      <w:bodyDiv w:val="1"/>
      <w:marLeft w:val="0"/>
      <w:marRight w:val="0"/>
      <w:marTop w:val="0"/>
      <w:marBottom w:val="0"/>
      <w:divBdr>
        <w:top w:val="none" w:sz="0" w:space="0" w:color="auto"/>
        <w:left w:val="none" w:sz="0" w:space="0" w:color="auto"/>
        <w:bottom w:val="none" w:sz="0" w:space="0" w:color="auto"/>
        <w:right w:val="none" w:sz="0" w:space="0" w:color="auto"/>
      </w:divBdr>
    </w:div>
    <w:div w:id="1302541335">
      <w:bodyDiv w:val="1"/>
      <w:marLeft w:val="0"/>
      <w:marRight w:val="0"/>
      <w:marTop w:val="0"/>
      <w:marBottom w:val="0"/>
      <w:divBdr>
        <w:top w:val="none" w:sz="0" w:space="0" w:color="auto"/>
        <w:left w:val="none" w:sz="0" w:space="0" w:color="auto"/>
        <w:bottom w:val="none" w:sz="0" w:space="0" w:color="auto"/>
        <w:right w:val="none" w:sz="0" w:space="0" w:color="auto"/>
      </w:divBdr>
    </w:div>
    <w:div w:id="1304235133">
      <w:bodyDiv w:val="1"/>
      <w:marLeft w:val="0"/>
      <w:marRight w:val="0"/>
      <w:marTop w:val="0"/>
      <w:marBottom w:val="0"/>
      <w:divBdr>
        <w:top w:val="none" w:sz="0" w:space="0" w:color="auto"/>
        <w:left w:val="none" w:sz="0" w:space="0" w:color="auto"/>
        <w:bottom w:val="none" w:sz="0" w:space="0" w:color="auto"/>
        <w:right w:val="none" w:sz="0" w:space="0" w:color="auto"/>
      </w:divBdr>
    </w:div>
    <w:div w:id="1306398942">
      <w:bodyDiv w:val="1"/>
      <w:marLeft w:val="0"/>
      <w:marRight w:val="0"/>
      <w:marTop w:val="0"/>
      <w:marBottom w:val="0"/>
      <w:divBdr>
        <w:top w:val="none" w:sz="0" w:space="0" w:color="auto"/>
        <w:left w:val="none" w:sz="0" w:space="0" w:color="auto"/>
        <w:bottom w:val="none" w:sz="0" w:space="0" w:color="auto"/>
        <w:right w:val="none" w:sz="0" w:space="0" w:color="auto"/>
      </w:divBdr>
    </w:div>
    <w:div w:id="1310330304">
      <w:bodyDiv w:val="1"/>
      <w:marLeft w:val="0"/>
      <w:marRight w:val="0"/>
      <w:marTop w:val="0"/>
      <w:marBottom w:val="0"/>
      <w:divBdr>
        <w:top w:val="none" w:sz="0" w:space="0" w:color="auto"/>
        <w:left w:val="none" w:sz="0" w:space="0" w:color="auto"/>
        <w:bottom w:val="none" w:sz="0" w:space="0" w:color="auto"/>
        <w:right w:val="none" w:sz="0" w:space="0" w:color="auto"/>
      </w:divBdr>
    </w:div>
    <w:div w:id="1312752854">
      <w:bodyDiv w:val="1"/>
      <w:marLeft w:val="0"/>
      <w:marRight w:val="0"/>
      <w:marTop w:val="0"/>
      <w:marBottom w:val="0"/>
      <w:divBdr>
        <w:top w:val="none" w:sz="0" w:space="0" w:color="auto"/>
        <w:left w:val="none" w:sz="0" w:space="0" w:color="auto"/>
        <w:bottom w:val="none" w:sz="0" w:space="0" w:color="auto"/>
        <w:right w:val="none" w:sz="0" w:space="0" w:color="auto"/>
      </w:divBdr>
    </w:div>
    <w:div w:id="1315527886">
      <w:bodyDiv w:val="1"/>
      <w:marLeft w:val="0"/>
      <w:marRight w:val="0"/>
      <w:marTop w:val="0"/>
      <w:marBottom w:val="0"/>
      <w:divBdr>
        <w:top w:val="none" w:sz="0" w:space="0" w:color="auto"/>
        <w:left w:val="none" w:sz="0" w:space="0" w:color="auto"/>
        <w:bottom w:val="none" w:sz="0" w:space="0" w:color="auto"/>
        <w:right w:val="none" w:sz="0" w:space="0" w:color="auto"/>
      </w:divBdr>
    </w:div>
    <w:div w:id="1322924320">
      <w:bodyDiv w:val="1"/>
      <w:marLeft w:val="0"/>
      <w:marRight w:val="0"/>
      <w:marTop w:val="0"/>
      <w:marBottom w:val="0"/>
      <w:divBdr>
        <w:top w:val="none" w:sz="0" w:space="0" w:color="auto"/>
        <w:left w:val="none" w:sz="0" w:space="0" w:color="auto"/>
        <w:bottom w:val="none" w:sz="0" w:space="0" w:color="auto"/>
        <w:right w:val="none" w:sz="0" w:space="0" w:color="auto"/>
      </w:divBdr>
    </w:div>
    <w:div w:id="1329865666">
      <w:bodyDiv w:val="1"/>
      <w:marLeft w:val="0"/>
      <w:marRight w:val="0"/>
      <w:marTop w:val="0"/>
      <w:marBottom w:val="0"/>
      <w:divBdr>
        <w:top w:val="none" w:sz="0" w:space="0" w:color="auto"/>
        <w:left w:val="none" w:sz="0" w:space="0" w:color="auto"/>
        <w:bottom w:val="none" w:sz="0" w:space="0" w:color="auto"/>
        <w:right w:val="none" w:sz="0" w:space="0" w:color="auto"/>
      </w:divBdr>
    </w:div>
    <w:div w:id="1330906594">
      <w:bodyDiv w:val="1"/>
      <w:marLeft w:val="0"/>
      <w:marRight w:val="0"/>
      <w:marTop w:val="0"/>
      <w:marBottom w:val="0"/>
      <w:divBdr>
        <w:top w:val="none" w:sz="0" w:space="0" w:color="auto"/>
        <w:left w:val="none" w:sz="0" w:space="0" w:color="auto"/>
        <w:bottom w:val="none" w:sz="0" w:space="0" w:color="auto"/>
        <w:right w:val="none" w:sz="0" w:space="0" w:color="auto"/>
      </w:divBdr>
    </w:div>
    <w:div w:id="1339574170">
      <w:bodyDiv w:val="1"/>
      <w:marLeft w:val="0"/>
      <w:marRight w:val="0"/>
      <w:marTop w:val="0"/>
      <w:marBottom w:val="0"/>
      <w:divBdr>
        <w:top w:val="none" w:sz="0" w:space="0" w:color="auto"/>
        <w:left w:val="none" w:sz="0" w:space="0" w:color="auto"/>
        <w:bottom w:val="none" w:sz="0" w:space="0" w:color="auto"/>
        <w:right w:val="none" w:sz="0" w:space="0" w:color="auto"/>
      </w:divBdr>
    </w:div>
    <w:div w:id="1343236737">
      <w:bodyDiv w:val="1"/>
      <w:marLeft w:val="0"/>
      <w:marRight w:val="0"/>
      <w:marTop w:val="0"/>
      <w:marBottom w:val="0"/>
      <w:divBdr>
        <w:top w:val="none" w:sz="0" w:space="0" w:color="auto"/>
        <w:left w:val="none" w:sz="0" w:space="0" w:color="auto"/>
        <w:bottom w:val="none" w:sz="0" w:space="0" w:color="auto"/>
        <w:right w:val="none" w:sz="0" w:space="0" w:color="auto"/>
      </w:divBdr>
    </w:div>
    <w:div w:id="1346059943">
      <w:bodyDiv w:val="1"/>
      <w:marLeft w:val="0"/>
      <w:marRight w:val="0"/>
      <w:marTop w:val="0"/>
      <w:marBottom w:val="0"/>
      <w:divBdr>
        <w:top w:val="none" w:sz="0" w:space="0" w:color="auto"/>
        <w:left w:val="none" w:sz="0" w:space="0" w:color="auto"/>
        <w:bottom w:val="none" w:sz="0" w:space="0" w:color="auto"/>
        <w:right w:val="none" w:sz="0" w:space="0" w:color="auto"/>
      </w:divBdr>
    </w:div>
    <w:div w:id="1354577474">
      <w:bodyDiv w:val="1"/>
      <w:marLeft w:val="0"/>
      <w:marRight w:val="0"/>
      <w:marTop w:val="0"/>
      <w:marBottom w:val="0"/>
      <w:divBdr>
        <w:top w:val="none" w:sz="0" w:space="0" w:color="auto"/>
        <w:left w:val="none" w:sz="0" w:space="0" w:color="auto"/>
        <w:bottom w:val="none" w:sz="0" w:space="0" w:color="auto"/>
        <w:right w:val="none" w:sz="0" w:space="0" w:color="auto"/>
      </w:divBdr>
    </w:div>
    <w:div w:id="1372025562">
      <w:bodyDiv w:val="1"/>
      <w:marLeft w:val="0"/>
      <w:marRight w:val="0"/>
      <w:marTop w:val="0"/>
      <w:marBottom w:val="0"/>
      <w:divBdr>
        <w:top w:val="none" w:sz="0" w:space="0" w:color="auto"/>
        <w:left w:val="none" w:sz="0" w:space="0" w:color="auto"/>
        <w:bottom w:val="none" w:sz="0" w:space="0" w:color="auto"/>
        <w:right w:val="none" w:sz="0" w:space="0" w:color="auto"/>
      </w:divBdr>
    </w:div>
    <w:div w:id="1379358217">
      <w:bodyDiv w:val="1"/>
      <w:marLeft w:val="0"/>
      <w:marRight w:val="0"/>
      <w:marTop w:val="0"/>
      <w:marBottom w:val="0"/>
      <w:divBdr>
        <w:top w:val="none" w:sz="0" w:space="0" w:color="auto"/>
        <w:left w:val="none" w:sz="0" w:space="0" w:color="auto"/>
        <w:bottom w:val="none" w:sz="0" w:space="0" w:color="auto"/>
        <w:right w:val="none" w:sz="0" w:space="0" w:color="auto"/>
      </w:divBdr>
    </w:div>
    <w:div w:id="1383671710">
      <w:bodyDiv w:val="1"/>
      <w:marLeft w:val="0"/>
      <w:marRight w:val="0"/>
      <w:marTop w:val="0"/>
      <w:marBottom w:val="0"/>
      <w:divBdr>
        <w:top w:val="none" w:sz="0" w:space="0" w:color="auto"/>
        <w:left w:val="none" w:sz="0" w:space="0" w:color="auto"/>
        <w:bottom w:val="none" w:sz="0" w:space="0" w:color="auto"/>
        <w:right w:val="none" w:sz="0" w:space="0" w:color="auto"/>
      </w:divBdr>
    </w:div>
    <w:div w:id="1384207153">
      <w:bodyDiv w:val="1"/>
      <w:marLeft w:val="0"/>
      <w:marRight w:val="0"/>
      <w:marTop w:val="0"/>
      <w:marBottom w:val="0"/>
      <w:divBdr>
        <w:top w:val="none" w:sz="0" w:space="0" w:color="auto"/>
        <w:left w:val="none" w:sz="0" w:space="0" w:color="auto"/>
        <w:bottom w:val="none" w:sz="0" w:space="0" w:color="auto"/>
        <w:right w:val="none" w:sz="0" w:space="0" w:color="auto"/>
      </w:divBdr>
    </w:div>
    <w:div w:id="1392650379">
      <w:bodyDiv w:val="1"/>
      <w:marLeft w:val="0"/>
      <w:marRight w:val="0"/>
      <w:marTop w:val="0"/>
      <w:marBottom w:val="0"/>
      <w:divBdr>
        <w:top w:val="none" w:sz="0" w:space="0" w:color="auto"/>
        <w:left w:val="none" w:sz="0" w:space="0" w:color="auto"/>
        <w:bottom w:val="none" w:sz="0" w:space="0" w:color="auto"/>
        <w:right w:val="none" w:sz="0" w:space="0" w:color="auto"/>
      </w:divBdr>
    </w:div>
    <w:div w:id="1393849753">
      <w:bodyDiv w:val="1"/>
      <w:marLeft w:val="0"/>
      <w:marRight w:val="0"/>
      <w:marTop w:val="0"/>
      <w:marBottom w:val="0"/>
      <w:divBdr>
        <w:top w:val="none" w:sz="0" w:space="0" w:color="auto"/>
        <w:left w:val="none" w:sz="0" w:space="0" w:color="auto"/>
        <w:bottom w:val="none" w:sz="0" w:space="0" w:color="auto"/>
        <w:right w:val="none" w:sz="0" w:space="0" w:color="auto"/>
      </w:divBdr>
    </w:div>
    <w:div w:id="1394619279">
      <w:bodyDiv w:val="1"/>
      <w:marLeft w:val="0"/>
      <w:marRight w:val="0"/>
      <w:marTop w:val="0"/>
      <w:marBottom w:val="0"/>
      <w:divBdr>
        <w:top w:val="none" w:sz="0" w:space="0" w:color="auto"/>
        <w:left w:val="none" w:sz="0" w:space="0" w:color="auto"/>
        <w:bottom w:val="none" w:sz="0" w:space="0" w:color="auto"/>
        <w:right w:val="none" w:sz="0" w:space="0" w:color="auto"/>
      </w:divBdr>
    </w:div>
    <w:div w:id="1394891623">
      <w:bodyDiv w:val="1"/>
      <w:marLeft w:val="0"/>
      <w:marRight w:val="0"/>
      <w:marTop w:val="0"/>
      <w:marBottom w:val="0"/>
      <w:divBdr>
        <w:top w:val="none" w:sz="0" w:space="0" w:color="auto"/>
        <w:left w:val="none" w:sz="0" w:space="0" w:color="auto"/>
        <w:bottom w:val="none" w:sz="0" w:space="0" w:color="auto"/>
        <w:right w:val="none" w:sz="0" w:space="0" w:color="auto"/>
      </w:divBdr>
    </w:div>
    <w:div w:id="1395931329">
      <w:bodyDiv w:val="1"/>
      <w:marLeft w:val="0"/>
      <w:marRight w:val="0"/>
      <w:marTop w:val="0"/>
      <w:marBottom w:val="0"/>
      <w:divBdr>
        <w:top w:val="none" w:sz="0" w:space="0" w:color="auto"/>
        <w:left w:val="none" w:sz="0" w:space="0" w:color="auto"/>
        <w:bottom w:val="none" w:sz="0" w:space="0" w:color="auto"/>
        <w:right w:val="none" w:sz="0" w:space="0" w:color="auto"/>
      </w:divBdr>
    </w:div>
    <w:div w:id="1401438695">
      <w:bodyDiv w:val="1"/>
      <w:marLeft w:val="0"/>
      <w:marRight w:val="0"/>
      <w:marTop w:val="0"/>
      <w:marBottom w:val="0"/>
      <w:divBdr>
        <w:top w:val="none" w:sz="0" w:space="0" w:color="auto"/>
        <w:left w:val="none" w:sz="0" w:space="0" w:color="auto"/>
        <w:bottom w:val="none" w:sz="0" w:space="0" w:color="auto"/>
        <w:right w:val="none" w:sz="0" w:space="0" w:color="auto"/>
      </w:divBdr>
    </w:div>
    <w:div w:id="1404178141">
      <w:bodyDiv w:val="1"/>
      <w:marLeft w:val="0"/>
      <w:marRight w:val="0"/>
      <w:marTop w:val="0"/>
      <w:marBottom w:val="0"/>
      <w:divBdr>
        <w:top w:val="none" w:sz="0" w:space="0" w:color="auto"/>
        <w:left w:val="none" w:sz="0" w:space="0" w:color="auto"/>
        <w:bottom w:val="none" w:sz="0" w:space="0" w:color="auto"/>
        <w:right w:val="none" w:sz="0" w:space="0" w:color="auto"/>
      </w:divBdr>
    </w:div>
    <w:div w:id="1405681766">
      <w:bodyDiv w:val="1"/>
      <w:marLeft w:val="0"/>
      <w:marRight w:val="0"/>
      <w:marTop w:val="0"/>
      <w:marBottom w:val="0"/>
      <w:divBdr>
        <w:top w:val="none" w:sz="0" w:space="0" w:color="auto"/>
        <w:left w:val="none" w:sz="0" w:space="0" w:color="auto"/>
        <w:bottom w:val="none" w:sz="0" w:space="0" w:color="auto"/>
        <w:right w:val="none" w:sz="0" w:space="0" w:color="auto"/>
      </w:divBdr>
    </w:div>
    <w:div w:id="1432120391">
      <w:bodyDiv w:val="1"/>
      <w:marLeft w:val="0"/>
      <w:marRight w:val="0"/>
      <w:marTop w:val="0"/>
      <w:marBottom w:val="0"/>
      <w:divBdr>
        <w:top w:val="none" w:sz="0" w:space="0" w:color="auto"/>
        <w:left w:val="none" w:sz="0" w:space="0" w:color="auto"/>
        <w:bottom w:val="none" w:sz="0" w:space="0" w:color="auto"/>
        <w:right w:val="none" w:sz="0" w:space="0" w:color="auto"/>
      </w:divBdr>
    </w:div>
    <w:div w:id="1434086453">
      <w:bodyDiv w:val="1"/>
      <w:marLeft w:val="0"/>
      <w:marRight w:val="0"/>
      <w:marTop w:val="0"/>
      <w:marBottom w:val="0"/>
      <w:divBdr>
        <w:top w:val="none" w:sz="0" w:space="0" w:color="auto"/>
        <w:left w:val="none" w:sz="0" w:space="0" w:color="auto"/>
        <w:bottom w:val="none" w:sz="0" w:space="0" w:color="auto"/>
        <w:right w:val="none" w:sz="0" w:space="0" w:color="auto"/>
      </w:divBdr>
    </w:div>
    <w:div w:id="1446390235">
      <w:bodyDiv w:val="1"/>
      <w:marLeft w:val="0"/>
      <w:marRight w:val="0"/>
      <w:marTop w:val="0"/>
      <w:marBottom w:val="0"/>
      <w:divBdr>
        <w:top w:val="none" w:sz="0" w:space="0" w:color="auto"/>
        <w:left w:val="none" w:sz="0" w:space="0" w:color="auto"/>
        <w:bottom w:val="none" w:sz="0" w:space="0" w:color="auto"/>
        <w:right w:val="none" w:sz="0" w:space="0" w:color="auto"/>
      </w:divBdr>
    </w:div>
    <w:div w:id="1453741009">
      <w:bodyDiv w:val="1"/>
      <w:marLeft w:val="0"/>
      <w:marRight w:val="0"/>
      <w:marTop w:val="0"/>
      <w:marBottom w:val="0"/>
      <w:divBdr>
        <w:top w:val="none" w:sz="0" w:space="0" w:color="auto"/>
        <w:left w:val="none" w:sz="0" w:space="0" w:color="auto"/>
        <w:bottom w:val="none" w:sz="0" w:space="0" w:color="auto"/>
        <w:right w:val="none" w:sz="0" w:space="0" w:color="auto"/>
      </w:divBdr>
    </w:div>
    <w:div w:id="1458331806">
      <w:bodyDiv w:val="1"/>
      <w:marLeft w:val="0"/>
      <w:marRight w:val="0"/>
      <w:marTop w:val="0"/>
      <w:marBottom w:val="0"/>
      <w:divBdr>
        <w:top w:val="none" w:sz="0" w:space="0" w:color="auto"/>
        <w:left w:val="none" w:sz="0" w:space="0" w:color="auto"/>
        <w:bottom w:val="none" w:sz="0" w:space="0" w:color="auto"/>
        <w:right w:val="none" w:sz="0" w:space="0" w:color="auto"/>
      </w:divBdr>
    </w:div>
    <w:div w:id="1460293760">
      <w:bodyDiv w:val="1"/>
      <w:marLeft w:val="0"/>
      <w:marRight w:val="0"/>
      <w:marTop w:val="0"/>
      <w:marBottom w:val="0"/>
      <w:divBdr>
        <w:top w:val="none" w:sz="0" w:space="0" w:color="auto"/>
        <w:left w:val="none" w:sz="0" w:space="0" w:color="auto"/>
        <w:bottom w:val="none" w:sz="0" w:space="0" w:color="auto"/>
        <w:right w:val="none" w:sz="0" w:space="0" w:color="auto"/>
      </w:divBdr>
    </w:div>
    <w:div w:id="1467697210">
      <w:bodyDiv w:val="1"/>
      <w:marLeft w:val="0"/>
      <w:marRight w:val="0"/>
      <w:marTop w:val="0"/>
      <w:marBottom w:val="0"/>
      <w:divBdr>
        <w:top w:val="none" w:sz="0" w:space="0" w:color="auto"/>
        <w:left w:val="none" w:sz="0" w:space="0" w:color="auto"/>
        <w:bottom w:val="none" w:sz="0" w:space="0" w:color="auto"/>
        <w:right w:val="none" w:sz="0" w:space="0" w:color="auto"/>
      </w:divBdr>
    </w:div>
    <w:div w:id="1485899699">
      <w:bodyDiv w:val="1"/>
      <w:marLeft w:val="0"/>
      <w:marRight w:val="0"/>
      <w:marTop w:val="0"/>
      <w:marBottom w:val="0"/>
      <w:divBdr>
        <w:top w:val="none" w:sz="0" w:space="0" w:color="auto"/>
        <w:left w:val="none" w:sz="0" w:space="0" w:color="auto"/>
        <w:bottom w:val="none" w:sz="0" w:space="0" w:color="auto"/>
        <w:right w:val="none" w:sz="0" w:space="0" w:color="auto"/>
      </w:divBdr>
    </w:div>
    <w:div w:id="1488663501">
      <w:bodyDiv w:val="1"/>
      <w:marLeft w:val="0"/>
      <w:marRight w:val="0"/>
      <w:marTop w:val="0"/>
      <w:marBottom w:val="0"/>
      <w:divBdr>
        <w:top w:val="none" w:sz="0" w:space="0" w:color="auto"/>
        <w:left w:val="none" w:sz="0" w:space="0" w:color="auto"/>
        <w:bottom w:val="none" w:sz="0" w:space="0" w:color="auto"/>
        <w:right w:val="none" w:sz="0" w:space="0" w:color="auto"/>
      </w:divBdr>
    </w:div>
    <w:div w:id="1493524498">
      <w:bodyDiv w:val="1"/>
      <w:marLeft w:val="0"/>
      <w:marRight w:val="0"/>
      <w:marTop w:val="0"/>
      <w:marBottom w:val="0"/>
      <w:divBdr>
        <w:top w:val="none" w:sz="0" w:space="0" w:color="auto"/>
        <w:left w:val="none" w:sz="0" w:space="0" w:color="auto"/>
        <w:bottom w:val="none" w:sz="0" w:space="0" w:color="auto"/>
        <w:right w:val="none" w:sz="0" w:space="0" w:color="auto"/>
      </w:divBdr>
    </w:div>
    <w:div w:id="1494373333">
      <w:bodyDiv w:val="1"/>
      <w:marLeft w:val="0"/>
      <w:marRight w:val="0"/>
      <w:marTop w:val="0"/>
      <w:marBottom w:val="0"/>
      <w:divBdr>
        <w:top w:val="none" w:sz="0" w:space="0" w:color="auto"/>
        <w:left w:val="none" w:sz="0" w:space="0" w:color="auto"/>
        <w:bottom w:val="none" w:sz="0" w:space="0" w:color="auto"/>
        <w:right w:val="none" w:sz="0" w:space="0" w:color="auto"/>
      </w:divBdr>
    </w:div>
    <w:div w:id="1500462512">
      <w:bodyDiv w:val="1"/>
      <w:marLeft w:val="0"/>
      <w:marRight w:val="0"/>
      <w:marTop w:val="0"/>
      <w:marBottom w:val="0"/>
      <w:divBdr>
        <w:top w:val="none" w:sz="0" w:space="0" w:color="auto"/>
        <w:left w:val="none" w:sz="0" w:space="0" w:color="auto"/>
        <w:bottom w:val="none" w:sz="0" w:space="0" w:color="auto"/>
        <w:right w:val="none" w:sz="0" w:space="0" w:color="auto"/>
      </w:divBdr>
    </w:div>
    <w:div w:id="1506943748">
      <w:bodyDiv w:val="1"/>
      <w:marLeft w:val="0"/>
      <w:marRight w:val="0"/>
      <w:marTop w:val="0"/>
      <w:marBottom w:val="0"/>
      <w:divBdr>
        <w:top w:val="none" w:sz="0" w:space="0" w:color="auto"/>
        <w:left w:val="none" w:sz="0" w:space="0" w:color="auto"/>
        <w:bottom w:val="none" w:sz="0" w:space="0" w:color="auto"/>
        <w:right w:val="none" w:sz="0" w:space="0" w:color="auto"/>
      </w:divBdr>
    </w:div>
    <w:div w:id="1510605865">
      <w:bodyDiv w:val="1"/>
      <w:marLeft w:val="0"/>
      <w:marRight w:val="0"/>
      <w:marTop w:val="0"/>
      <w:marBottom w:val="0"/>
      <w:divBdr>
        <w:top w:val="none" w:sz="0" w:space="0" w:color="auto"/>
        <w:left w:val="none" w:sz="0" w:space="0" w:color="auto"/>
        <w:bottom w:val="none" w:sz="0" w:space="0" w:color="auto"/>
        <w:right w:val="none" w:sz="0" w:space="0" w:color="auto"/>
      </w:divBdr>
    </w:div>
    <w:div w:id="1512791605">
      <w:bodyDiv w:val="1"/>
      <w:marLeft w:val="0"/>
      <w:marRight w:val="0"/>
      <w:marTop w:val="0"/>
      <w:marBottom w:val="0"/>
      <w:divBdr>
        <w:top w:val="none" w:sz="0" w:space="0" w:color="auto"/>
        <w:left w:val="none" w:sz="0" w:space="0" w:color="auto"/>
        <w:bottom w:val="none" w:sz="0" w:space="0" w:color="auto"/>
        <w:right w:val="none" w:sz="0" w:space="0" w:color="auto"/>
      </w:divBdr>
    </w:div>
    <w:div w:id="1524785496">
      <w:bodyDiv w:val="1"/>
      <w:marLeft w:val="0"/>
      <w:marRight w:val="0"/>
      <w:marTop w:val="0"/>
      <w:marBottom w:val="0"/>
      <w:divBdr>
        <w:top w:val="none" w:sz="0" w:space="0" w:color="auto"/>
        <w:left w:val="none" w:sz="0" w:space="0" w:color="auto"/>
        <w:bottom w:val="none" w:sz="0" w:space="0" w:color="auto"/>
        <w:right w:val="none" w:sz="0" w:space="0" w:color="auto"/>
      </w:divBdr>
    </w:div>
    <w:div w:id="1531263447">
      <w:bodyDiv w:val="1"/>
      <w:marLeft w:val="0"/>
      <w:marRight w:val="0"/>
      <w:marTop w:val="0"/>
      <w:marBottom w:val="0"/>
      <w:divBdr>
        <w:top w:val="none" w:sz="0" w:space="0" w:color="auto"/>
        <w:left w:val="none" w:sz="0" w:space="0" w:color="auto"/>
        <w:bottom w:val="none" w:sz="0" w:space="0" w:color="auto"/>
        <w:right w:val="none" w:sz="0" w:space="0" w:color="auto"/>
      </w:divBdr>
    </w:div>
    <w:div w:id="1532644111">
      <w:bodyDiv w:val="1"/>
      <w:marLeft w:val="0"/>
      <w:marRight w:val="0"/>
      <w:marTop w:val="0"/>
      <w:marBottom w:val="0"/>
      <w:divBdr>
        <w:top w:val="none" w:sz="0" w:space="0" w:color="auto"/>
        <w:left w:val="none" w:sz="0" w:space="0" w:color="auto"/>
        <w:bottom w:val="none" w:sz="0" w:space="0" w:color="auto"/>
        <w:right w:val="none" w:sz="0" w:space="0" w:color="auto"/>
      </w:divBdr>
    </w:div>
    <w:div w:id="1537691365">
      <w:bodyDiv w:val="1"/>
      <w:marLeft w:val="0"/>
      <w:marRight w:val="0"/>
      <w:marTop w:val="0"/>
      <w:marBottom w:val="0"/>
      <w:divBdr>
        <w:top w:val="none" w:sz="0" w:space="0" w:color="auto"/>
        <w:left w:val="none" w:sz="0" w:space="0" w:color="auto"/>
        <w:bottom w:val="none" w:sz="0" w:space="0" w:color="auto"/>
        <w:right w:val="none" w:sz="0" w:space="0" w:color="auto"/>
      </w:divBdr>
    </w:div>
    <w:div w:id="1537696451">
      <w:bodyDiv w:val="1"/>
      <w:marLeft w:val="0"/>
      <w:marRight w:val="0"/>
      <w:marTop w:val="0"/>
      <w:marBottom w:val="0"/>
      <w:divBdr>
        <w:top w:val="none" w:sz="0" w:space="0" w:color="auto"/>
        <w:left w:val="none" w:sz="0" w:space="0" w:color="auto"/>
        <w:bottom w:val="none" w:sz="0" w:space="0" w:color="auto"/>
        <w:right w:val="none" w:sz="0" w:space="0" w:color="auto"/>
      </w:divBdr>
    </w:div>
    <w:div w:id="1539314713">
      <w:bodyDiv w:val="1"/>
      <w:marLeft w:val="0"/>
      <w:marRight w:val="0"/>
      <w:marTop w:val="0"/>
      <w:marBottom w:val="0"/>
      <w:divBdr>
        <w:top w:val="none" w:sz="0" w:space="0" w:color="auto"/>
        <w:left w:val="none" w:sz="0" w:space="0" w:color="auto"/>
        <w:bottom w:val="none" w:sz="0" w:space="0" w:color="auto"/>
        <w:right w:val="none" w:sz="0" w:space="0" w:color="auto"/>
      </w:divBdr>
    </w:div>
    <w:div w:id="1548687490">
      <w:bodyDiv w:val="1"/>
      <w:marLeft w:val="0"/>
      <w:marRight w:val="0"/>
      <w:marTop w:val="0"/>
      <w:marBottom w:val="0"/>
      <w:divBdr>
        <w:top w:val="none" w:sz="0" w:space="0" w:color="auto"/>
        <w:left w:val="none" w:sz="0" w:space="0" w:color="auto"/>
        <w:bottom w:val="none" w:sz="0" w:space="0" w:color="auto"/>
        <w:right w:val="none" w:sz="0" w:space="0" w:color="auto"/>
      </w:divBdr>
    </w:div>
    <w:div w:id="1551307268">
      <w:bodyDiv w:val="1"/>
      <w:marLeft w:val="0"/>
      <w:marRight w:val="0"/>
      <w:marTop w:val="0"/>
      <w:marBottom w:val="0"/>
      <w:divBdr>
        <w:top w:val="none" w:sz="0" w:space="0" w:color="auto"/>
        <w:left w:val="none" w:sz="0" w:space="0" w:color="auto"/>
        <w:bottom w:val="none" w:sz="0" w:space="0" w:color="auto"/>
        <w:right w:val="none" w:sz="0" w:space="0" w:color="auto"/>
      </w:divBdr>
    </w:div>
    <w:div w:id="1551720885">
      <w:bodyDiv w:val="1"/>
      <w:marLeft w:val="0"/>
      <w:marRight w:val="0"/>
      <w:marTop w:val="0"/>
      <w:marBottom w:val="0"/>
      <w:divBdr>
        <w:top w:val="none" w:sz="0" w:space="0" w:color="auto"/>
        <w:left w:val="none" w:sz="0" w:space="0" w:color="auto"/>
        <w:bottom w:val="none" w:sz="0" w:space="0" w:color="auto"/>
        <w:right w:val="none" w:sz="0" w:space="0" w:color="auto"/>
      </w:divBdr>
    </w:div>
    <w:div w:id="1553227468">
      <w:bodyDiv w:val="1"/>
      <w:marLeft w:val="0"/>
      <w:marRight w:val="0"/>
      <w:marTop w:val="0"/>
      <w:marBottom w:val="0"/>
      <w:divBdr>
        <w:top w:val="none" w:sz="0" w:space="0" w:color="auto"/>
        <w:left w:val="none" w:sz="0" w:space="0" w:color="auto"/>
        <w:bottom w:val="none" w:sz="0" w:space="0" w:color="auto"/>
        <w:right w:val="none" w:sz="0" w:space="0" w:color="auto"/>
      </w:divBdr>
    </w:div>
    <w:div w:id="1555852502">
      <w:bodyDiv w:val="1"/>
      <w:marLeft w:val="0"/>
      <w:marRight w:val="0"/>
      <w:marTop w:val="0"/>
      <w:marBottom w:val="0"/>
      <w:divBdr>
        <w:top w:val="none" w:sz="0" w:space="0" w:color="auto"/>
        <w:left w:val="none" w:sz="0" w:space="0" w:color="auto"/>
        <w:bottom w:val="none" w:sz="0" w:space="0" w:color="auto"/>
        <w:right w:val="none" w:sz="0" w:space="0" w:color="auto"/>
      </w:divBdr>
    </w:div>
    <w:div w:id="1556771435">
      <w:bodyDiv w:val="1"/>
      <w:marLeft w:val="0"/>
      <w:marRight w:val="0"/>
      <w:marTop w:val="0"/>
      <w:marBottom w:val="0"/>
      <w:divBdr>
        <w:top w:val="none" w:sz="0" w:space="0" w:color="auto"/>
        <w:left w:val="none" w:sz="0" w:space="0" w:color="auto"/>
        <w:bottom w:val="none" w:sz="0" w:space="0" w:color="auto"/>
        <w:right w:val="none" w:sz="0" w:space="0" w:color="auto"/>
      </w:divBdr>
    </w:div>
    <w:div w:id="1559317581">
      <w:bodyDiv w:val="1"/>
      <w:marLeft w:val="0"/>
      <w:marRight w:val="0"/>
      <w:marTop w:val="0"/>
      <w:marBottom w:val="0"/>
      <w:divBdr>
        <w:top w:val="none" w:sz="0" w:space="0" w:color="auto"/>
        <w:left w:val="none" w:sz="0" w:space="0" w:color="auto"/>
        <w:bottom w:val="none" w:sz="0" w:space="0" w:color="auto"/>
        <w:right w:val="none" w:sz="0" w:space="0" w:color="auto"/>
      </w:divBdr>
    </w:div>
    <w:div w:id="1565065366">
      <w:bodyDiv w:val="1"/>
      <w:marLeft w:val="0"/>
      <w:marRight w:val="0"/>
      <w:marTop w:val="0"/>
      <w:marBottom w:val="0"/>
      <w:divBdr>
        <w:top w:val="none" w:sz="0" w:space="0" w:color="auto"/>
        <w:left w:val="none" w:sz="0" w:space="0" w:color="auto"/>
        <w:bottom w:val="none" w:sz="0" w:space="0" w:color="auto"/>
        <w:right w:val="none" w:sz="0" w:space="0" w:color="auto"/>
      </w:divBdr>
    </w:div>
    <w:div w:id="1568883862">
      <w:bodyDiv w:val="1"/>
      <w:marLeft w:val="0"/>
      <w:marRight w:val="0"/>
      <w:marTop w:val="0"/>
      <w:marBottom w:val="0"/>
      <w:divBdr>
        <w:top w:val="none" w:sz="0" w:space="0" w:color="auto"/>
        <w:left w:val="none" w:sz="0" w:space="0" w:color="auto"/>
        <w:bottom w:val="none" w:sz="0" w:space="0" w:color="auto"/>
        <w:right w:val="none" w:sz="0" w:space="0" w:color="auto"/>
      </w:divBdr>
    </w:div>
    <w:div w:id="1571498322">
      <w:bodyDiv w:val="1"/>
      <w:marLeft w:val="0"/>
      <w:marRight w:val="0"/>
      <w:marTop w:val="0"/>
      <w:marBottom w:val="0"/>
      <w:divBdr>
        <w:top w:val="none" w:sz="0" w:space="0" w:color="auto"/>
        <w:left w:val="none" w:sz="0" w:space="0" w:color="auto"/>
        <w:bottom w:val="none" w:sz="0" w:space="0" w:color="auto"/>
        <w:right w:val="none" w:sz="0" w:space="0" w:color="auto"/>
      </w:divBdr>
    </w:div>
    <w:div w:id="1572691476">
      <w:bodyDiv w:val="1"/>
      <w:marLeft w:val="0"/>
      <w:marRight w:val="0"/>
      <w:marTop w:val="0"/>
      <w:marBottom w:val="0"/>
      <w:divBdr>
        <w:top w:val="none" w:sz="0" w:space="0" w:color="auto"/>
        <w:left w:val="none" w:sz="0" w:space="0" w:color="auto"/>
        <w:bottom w:val="none" w:sz="0" w:space="0" w:color="auto"/>
        <w:right w:val="none" w:sz="0" w:space="0" w:color="auto"/>
      </w:divBdr>
    </w:div>
    <w:div w:id="1574391364">
      <w:bodyDiv w:val="1"/>
      <w:marLeft w:val="0"/>
      <w:marRight w:val="0"/>
      <w:marTop w:val="0"/>
      <w:marBottom w:val="0"/>
      <w:divBdr>
        <w:top w:val="none" w:sz="0" w:space="0" w:color="auto"/>
        <w:left w:val="none" w:sz="0" w:space="0" w:color="auto"/>
        <w:bottom w:val="none" w:sz="0" w:space="0" w:color="auto"/>
        <w:right w:val="none" w:sz="0" w:space="0" w:color="auto"/>
      </w:divBdr>
    </w:div>
    <w:div w:id="1581712081">
      <w:bodyDiv w:val="1"/>
      <w:marLeft w:val="0"/>
      <w:marRight w:val="0"/>
      <w:marTop w:val="0"/>
      <w:marBottom w:val="0"/>
      <w:divBdr>
        <w:top w:val="none" w:sz="0" w:space="0" w:color="auto"/>
        <w:left w:val="none" w:sz="0" w:space="0" w:color="auto"/>
        <w:bottom w:val="none" w:sz="0" w:space="0" w:color="auto"/>
        <w:right w:val="none" w:sz="0" w:space="0" w:color="auto"/>
      </w:divBdr>
    </w:div>
    <w:div w:id="1588148490">
      <w:bodyDiv w:val="1"/>
      <w:marLeft w:val="0"/>
      <w:marRight w:val="0"/>
      <w:marTop w:val="0"/>
      <w:marBottom w:val="0"/>
      <w:divBdr>
        <w:top w:val="none" w:sz="0" w:space="0" w:color="auto"/>
        <w:left w:val="none" w:sz="0" w:space="0" w:color="auto"/>
        <w:bottom w:val="none" w:sz="0" w:space="0" w:color="auto"/>
        <w:right w:val="none" w:sz="0" w:space="0" w:color="auto"/>
      </w:divBdr>
    </w:div>
    <w:div w:id="1591159664">
      <w:bodyDiv w:val="1"/>
      <w:marLeft w:val="0"/>
      <w:marRight w:val="0"/>
      <w:marTop w:val="0"/>
      <w:marBottom w:val="0"/>
      <w:divBdr>
        <w:top w:val="none" w:sz="0" w:space="0" w:color="auto"/>
        <w:left w:val="none" w:sz="0" w:space="0" w:color="auto"/>
        <w:bottom w:val="none" w:sz="0" w:space="0" w:color="auto"/>
        <w:right w:val="none" w:sz="0" w:space="0" w:color="auto"/>
      </w:divBdr>
    </w:div>
    <w:div w:id="1597396537">
      <w:bodyDiv w:val="1"/>
      <w:marLeft w:val="0"/>
      <w:marRight w:val="0"/>
      <w:marTop w:val="0"/>
      <w:marBottom w:val="0"/>
      <w:divBdr>
        <w:top w:val="none" w:sz="0" w:space="0" w:color="auto"/>
        <w:left w:val="none" w:sz="0" w:space="0" w:color="auto"/>
        <w:bottom w:val="none" w:sz="0" w:space="0" w:color="auto"/>
        <w:right w:val="none" w:sz="0" w:space="0" w:color="auto"/>
      </w:divBdr>
    </w:div>
    <w:div w:id="1602102822">
      <w:bodyDiv w:val="1"/>
      <w:marLeft w:val="0"/>
      <w:marRight w:val="0"/>
      <w:marTop w:val="0"/>
      <w:marBottom w:val="0"/>
      <w:divBdr>
        <w:top w:val="none" w:sz="0" w:space="0" w:color="auto"/>
        <w:left w:val="none" w:sz="0" w:space="0" w:color="auto"/>
        <w:bottom w:val="none" w:sz="0" w:space="0" w:color="auto"/>
        <w:right w:val="none" w:sz="0" w:space="0" w:color="auto"/>
      </w:divBdr>
    </w:div>
    <w:div w:id="1605577124">
      <w:bodyDiv w:val="1"/>
      <w:marLeft w:val="0"/>
      <w:marRight w:val="0"/>
      <w:marTop w:val="0"/>
      <w:marBottom w:val="0"/>
      <w:divBdr>
        <w:top w:val="none" w:sz="0" w:space="0" w:color="auto"/>
        <w:left w:val="none" w:sz="0" w:space="0" w:color="auto"/>
        <w:bottom w:val="none" w:sz="0" w:space="0" w:color="auto"/>
        <w:right w:val="none" w:sz="0" w:space="0" w:color="auto"/>
      </w:divBdr>
    </w:div>
    <w:div w:id="1605729153">
      <w:bodyDiv w:val="1"/>
      <w:marLeft w:val="0"/>
      <w:marRight w:val="0"/>
      <w:marTop w:val="0"/>
      <w:marBottom w:val="0"/>
      <w:divBdr>
        <w:top w:val="none" w:sz="0" w:space="0" w:color="auto"/>
        <w:left w:val="none" w:sz="0" w:space="0" w:color="auto"/>
        <w:bottom w:val="none" w:sz="0" w:space="0" w:color="auto"/>
        <w:right w:val="none" w:sz="0" w:space="0" w:color="auto"/>
      </w:divBdr>
    </w:div>
    <w:div w:id="1616138473">
      <w:bodyDiv w:val="1"/>
      <w:marLeft w:val="0"/>
      <w:marRight w:val="0"/>
      <w:marTop w:val="0"/>
      <w:marBottom w:val="0"/>
      <w:divBdr>
        <w:top w:val="none" w:sz="0" w:space="0" w:color="auto"/>
        <w:left w:val="none" w:sz="0" w:space="0" w:color="auto"/>
        <w:bottom w:val="none" w:sz="0" w:space="0" w:color="auto"/>
        <w:right w:val="none" w:sz="0" w:space="0" w:color="auto"/>
      </w:divBdr>
    </w:div>
    <w:div w:id="1619099096">
      <w:bodyDiv w:val="1"/>
      <w:marLeft w:val="0"/>
      <w:marRight w:val="0"/>
      <w:marTop w:val="0"/>
      <w:marBottom w:val="0"/>
      <w:divBdr>
        <w:top w:val="none" w:sz="0" w:space="0" w:color="auto"/>
        <w:left w:val="none" w:sz="0" w:space="0" w:color="auto"/>
        <w:bottom w:val="none" w:sz="0" w:space="0" w:color="auto"/>
        <w:right w:val="none" w:sz="0" w:space="0" w:color="auto"/>
      </w:divBdr>
    </w:div>
    <w:div w:id="1620451950">
      <w:bodyDiv w:val="1"/>
      <w:marLeft w:val="0"/>
      <w:marRight w:val="0"/>
      <w:marTop w:val="0"/>
      <w:marBottom w:val="0"/>
      <w:divBdr>
        <w:top w:val="none" w:sz="0" w:space="0" w:color="auto"/>
        <w:left w:val="none" w:sz="0" w:space="0" w:color="auto"/>
        <w:bottom w:val="none" w:sz="0" w:space="0" w:color="auto"/>
        <w:right w:val="none" w:sz="0" w:space="0" w:color="auto"/>
      </w:divBdr>
    </w:div>
    <w:div w:id="1621644142">
      <w:bodyDiv w:val="1"/>
      <w:marLeft w:val="0"/>
      <w:marRight w:val="0"/>
      <w:marTop w:val="0"/>
      <w:marBottom w:val="0"/>
      <w:divBdr>
        <w:top w:val="none" w:sz="0" w:space="0" w:color="auto"/>
        <w:left w:val="none" w:sz="0" w:space="0" w:color="auto"/>
        <w:bottom w:val="none" w:sz="0" w:space="0" w:color="auto"/>
        <w:right w:val="none" w:sz="0" w:space="0" w:color="auto"/>
      </w:divBdr>
    </w:div>
    <w:div w:id="1623489402">
      <w:bodyDiv w:val="1"/>
      <w:marLeft w:val="0"/>
      <w:marRight w:val="0"/>
      <w:marTop w:val="0"/>
      <w:marBottom w:val="0"/>
      <w:divBdr>
        <w:top w:val="none" w:sz="0" w:space="0" w:color="auto"/>
        <w:left w:val="none" w:sz="0" w:space="0" w:color="auto"/>
        <w:bottom w:val="none" w:sz="0" w:space="0" w:color="auto"/>
        <w:right w:val="none" w:sz="0" w:space="0" w:color="auto"/>
      </w:divBdr>
    </w:div>
    <w:div w:id="1626808512">
      <w:bodyDiv w:val="1"/>
      <w:marLeft w:val="0"/>
      <w:marRight w:val="0"/>
      <w:marTop w:val="0"/>
      <w:marBottom w:val="0"/>
      <w:divBdr>
        <w:top w:val="none" w:sz="0" w:space="0" w:color="auto"/>
        <w:left w:val="none" w:sz="0" w:space="0" w:color="auto"/>
        <w:bottom w:val="none" w:sz="0" w:space="0" w:color="auto"/>
        <w:right w:val="none" w:sz="0" w:space="0" w:color="auto"/>
      </w:divBdr>
    </w:div>
    <w:div w:id="1628657465">
      <w:bodyDiv w:val="1"/>
      <w:marLeft w:val="0"/>
      <w:marRight w:val="0"/>
      <w:marTop w:val="0"/>
      <w:marBottom w:val="0"/>
      <w:divBdr>
        <w:top w:val="none" w:sz="0" w:space="0" w:color="auto"/>
        <w:left w:val="none" w:sz="0" w:space="0" w:color="auto"/>
        <w:bottom w:val="none" w:sz="0" w:space="0" w:color="auto"/>
        <w:right w:val="none" w:sz="0" w:space="0" w:color="auto"/>
      </w:divBdr>
    </w:div>
    <w:div w:id="1636330796">
      <w:bodyDiv w:val="1"/>
      <w:marLeft w:val="0"/>
      <w:marRight w:val="0"/>
      <w:marTop w:val="0"/>
      <w:marBottom w:val="0"/>
      <w:divBdr>
        <w:top w:val="none" w:sz="0" w:space="0" w:color="auto"/>
        <w:left w:val="none" w:sz="0" w:space="0" w:color="auto"/>
        <w:bottom w:val="none" w:sz="0" w:space="0" w:color="auto"/>
        <w:right w:val="none" w:sz="0" w:space="0" w:color="auto"/>
      </w:divBdr>
    </w:div>
    <w:div w:id="1658338742">
      <w:bodyDiv w:val="1"/>
      <w:marLeft w:val="0"/>
      <w:marRight w:val="0"/>
      <w:marTop w:val="0"/>
      <w:marBottom w:val="0"/>
      <w:divBdr>
        <w:top w:val="none" w:sz="0" w:space="0" w:color="auto"/>
        <w:left w:val="none" w:sz="0" w:space="0" w:color="auto"/>
        <w:bottom w:val="none" w:sz="0" w:space="0" w:color="auto"/>
        <w:right w:val="none" w:sz="0" w:space="0" w:color="auto"/>
      </w:divBdr>
    </w:div>
    <w:div w:id="1660384304">
      <w:bodyDiv w:val="1"/>
      <w:marLeft w:val="0"/>
      <w:marRight w:val="0"/>
      <w:marTop w:val="0"/>
      <w:marBottom w:val="0"/>
      <w:divBdr>
        <w:top w:val="none" w:sz="0" w:space="0" w:color="auto"/>
        <w:left w:val="none" w:sz="0" w:space="0" w:color="auto"/>
        <w:bottom w:val="none" w:sz="0" w:space="0" w:color="auto"/>
        <w:right w:val="none" w:sz="0" w:space="0" w:color="auto"/>
      </w:divBdr>
    </w:div>
    <w:div w:id="1661081616">
      <w:bodyDiv w:val="1"/>
      <w:marLeft w:val="0"/>
      <w:marRight w:val="0"/>
      <w:marTop w:val="0"/>
      <w:marBottom w:val="0"/>
      <w:divBdr>
        <w:top w:val="none" w:sz="0" w:space="0" w:color="auto"/>
        <w:left w:val="none" w:sz="0" w:space="0" w:color="auto"/>
        <w:bottom w:val="none" w:sz="0" w:space="0" w:color="auto"/>
        <w:right w:val="none" w:sz="0" w:space="0" w:color="auto"/>
      </w:divBdr>
    </w:div>
    <w:div w:id="1661348352">
      <w:bodyDiv w:val="1"/>
      <w:marLeft w:val="0"/>
      <w:marRight w:val="0"/>
      <w:marTop w:val="0"/>
      <w:marBottom w:val="0"/>
      <w:divBdr>
        <w:top w:val="none" w:sz="0" w:space="0" w:color="auto"/>
        <w:left w:val="none" w:sz="0" w:space="0" w:color="auto"/>
        <w:bottom w:val="none" w:sz="0" w:space="0" w:color="auto"/>
        <w:right w:val="none" w:sz="0" w:space="0" w:color="auto"/>
      </w:divBdr>
    </w:div>
    <w:div w:id="1663309307">
      <w:bodyDiv w:val="1"/>
      <w:marLeft w:val="0"/>
      <w:marRight w:val="0"/>
      <w:marTop w:val="0"/>
      <w:marBottom w:val="0"/>
      <w:divBdr>
        <w:top w:val="none" w:sz="0" w:space="0" w:color="auto"/>
        <w:left w:val="none" w:sz="0" w:space="0" w:color="auto"/>
        <w:bottom w:val="none" w:sz="0" w:space="0" w:color="auto"/>
        <w:right w:val="none" w:sz="0" w:space="0" w:color="auto"/>
      </w:divBdr>
    </w:div>
    <w:div w:id="1664118960">
      <w:bodyDiv w:val="1"/>
      <w:marLeft w:val="0"/>
      <w:marRight w:val="0"/>
      <w:marTop w:val="0"/>
      <w:marBottom w:val="0"/>
      <w:divBdr>
        <w:top w:val="none" w:sz="0" w:space="0" w:color="auto"/>
        <w:left w:val="none" w:sz="0" w:space="0" w:color="auto"/>
        <w:bottom w:val="none" w:sz="0" w:space="0" w:color="auto"/>
        <w:right w:val="none" w:sz="0" w:space="0" w:color="auto"/>
      </w:divBdr>
    </w:div>
    <w:div w:id="1668753234">
      <w:bodyDiv w:val="1"/>
      <w:marLeft w:val="0"/>
      <w:marRight w:val="0"/>
      <w:marTop w:val="0"/>
      <w:marBottom w:val="0"/>
      <w:divBdr>
        <w:top w:val="none" w:sz="0" w:space="0" w:color="auto"/>
        <w:left w:val="none" w:sz="0" w:space="0" w:color="auto"/>
        <w:bottom w:val="none" w:sz="0" w:space="0" w:color="auto"/>
        <w:right w:val="none" w:sz="0" w:space="0" w:color="auto"/>
      </w:divBdr>
    </w:div>
    <w:div w:id="1680040480">
      <w:bodyDiv w:val="1"/>
      <w:marLeft w:val="0"/>
      <w:marRight w:val="0"/>
      <w:marTop w:val="0"/>
      <w:marBottom w:val="0"/>
      <w:divBdr>
        <w:top w:val="none" w:sz="0" w:space="0" w:color="auto"/>
        <w:left w:val="none" w:sz="0" w:space="0" w:color="auto"/>
        <w:bottom w:val="none" w:sz="0" w:space="0" w:color="auto"/>
        <w:right w:val="none" w:sz="0" w:space="0" w:color="auto"/>
      </w:divBdr>
    </w:div>
    <w:div w:id="1682583541">
      <w:bodyDiv w:val="1"/>
      <w:marLeft w:val="0"/>
      <w:marRight w:val="0"/>
      <w:marTop w:val="0"/>
      <w:marBottom w:val="0"/>
      <w:divBdr>
        <w:top w:val="none" w:sz="0" w:space="0" w:color="auto"/>
        <w:left w:val="none" w:sz="0" w:space="0" w:color="auto"/>
        <w:bottom w:val="none" w:sz="0" w:space="0" w:color="auto"/>
        <w:right w:val="none" w:sz="0" w:space="0" w:color="auto"/>
      </w:divBdr>
    </w:div>
    <w:div w:id="1687561577">
      <w:bodyDiv w:val="1"/>
      <w:marLeft w:val="0"/>
      <w:marRight w:val="0"/>
      <w:marTop w:val="0"/>
      <w:marBottom w:val="0"/>
      <w:divBdr>
        <w:top w:val="none" w:sz="0" w:space="0" w:color="auto"/>
        <w:left w:val="none" w:sz="0" w:space="0" w:color="auto"/>
        <w:bottom w:val="none" w:sz="0" w:space="0" w:color="auto"/>
        <w:right w:val="none" w:sz="0" w:space="0" w:color="auto"/>
      </w:divBdr>
    </w:div>
    <w:div w:id="1688629103">
      <w:bodyDiv w:val="1"/>
      <w:marLeft w:val="0"/>
      <w:marRight w:val="0"/>
      <w:marTop w:val="0"/>
      <w:marBottom w:val="0"/>
      <w:divBdr>
        <w:top w:val="none" w:sz="0" w:space="0" w:color="auto"/>
        <w:left w:val="none" w:sz="0" w:space="0" w:color="auto"/>
        <w:bottom w:val="none" w:sz="0" w:space="0" w:color="auto"/>
        <w:right w:val="none" w:sz="0" w:space="0" w:color="auto"/>
      </w:divBdr>
    </w:div>
    <w:div w:id="1693263967">
      <w:bodyDiv w:val="1"/>
      <w:marLeft w:val="0"/>
      <w:marRight w:val="0"/>
      <w:marTop w:val="0"/>
      <w:marBottom w:val="0"/>
      <w:divBdr>
        <w:top w:val="none" w:sz="0" w:space="0" w:color="auto"/>
        <w:left w:val="none" w:sz="0" w:space="0" w:color="auto"/>
        <w:bottom w:val="none" w:sz="0" w:space="0" w:color="auto"/>
        <w:right w:val="none" w:sz="0" w:space="0" w:color="auto"/>
      </w:divBdr>
      <w:divsChild>
        <w:div w:id="680159371">
          <w:marLeft w:val="0"/>
          <w:marRight w:val="0"/>
          <w:marTop w:val="0"/>
          <w:marBottom w:val="0"/>
          <w:divBdr>
            <w:top w:val="none" w:sz="0" w:space="0" w:color="auto"/>
            <w:left w:val="none" w:sz="0" w:space="0" w:color="auto"/>
            <w:bottom w:val="none" w:sz="0" w:space="0" w:color="auto"/>
            <w:right w:val="none" w:sz="0" w:space="0" w:color="auto"/>
          </w:divBdr>
          <w:divsChild>
            <w:div w:id="1639915133">
              <w:marLeft w:val="0"/>
              <w:marRight w:val="0"/>
              <w:marTop w:val="0"/>
              <w:marBottom w:val="0"/>
              <w:divBdr>
                <w:top w:val="none" w:sz="0" w:space="0" w:color="auto"/>
                <w:left w:val="none" w:sz="0" w:space="0" w:color="auto"/>
                <w:bottom w:val="none" w:sz="0" w:space="0" w:color="auto"/>
                <w:right w:val="none" w:sz="0" w:space="0" w:color="auto"/>
              </w:divBdr>
            </w:div>
          </w:divsChild>
        </w:div>
        <w:div w:id="1020736555">
          <w:marLeft w:val="0"/>
          <w:marRight w:val="0"/>
          <w:marTop w:val="0"/>
          <w:marBottom w:val="0"/>
          <w:divBdr>
            <w:top w:val="none" w:sz="0" w:space="0" w:color="auto"/>
            <w:left w:val="none" w:sz="0" w:space="0" w:color="auto"/>
            <w:bottom w:val="none" w:sz="0" w:space="0" w:color="auto"/>
            <w:right w:val="none" w:sz="0" w:space="0" w:color="auto"/>
          </w:divBdr>
        </w:div>
      </w:divsChild>
    </w:div>
    <w:div w:id="1694066981">
      <w:bodyDiv w:val="1"/>
      <w:marLeft w:val="0"/>
      <w:marRight w:val="0"/>
      <w:marTop w:val="0"/>
      <w:marBottom w:val="0"/>
      <w:divBdr>
        <w:top w:val="none" w:sz="0" w:space="0" w:color="auto"/>
        <w:left w:val="none" w:sz="0" w:space="0" w:color="auto"/>
        <w:bottom w:val="none" w:sz="0" w:space="0" w:color="auto"/>
        <w:right w:val="none" w:sz="0" w:space="0" w:color="auto"/>
      </w:divBdr>
    </w:div>
    <w:div w:id="1694912776">
      <w:bodyDiv w:val="1"/>
      <w:marLeft w:val="0"/>
      <w:marRight w:val="0"/>
      <w:marTop w:val="0"/>
      <w:marBottom w:val="0"/>
      <w:divBdr>
        <w:top w:val="none" w:sz="0" w:space="0" w:color="auto"/>
        <w:left w:val="none" w:sz="0" w:space="0" w:color="auto"/>
        <w:bottom w:val="none" w:sz="0" w:space="0" w:color="auto"/>
        <w:right w:val="none" w:sz="0" w:space="0" w:color="auto"/>
      </w:divBdr>
    </w:div>
    <w:div w:id="1698386083">
      <w:bodyDiv w:val="1"/>
      <w:marLeft w:val="0"/>
      <w:marRight w:val="0"/>
      <w:marTop w:val="0"/>
      <w:marBottom w:val="0"/>
      <w:divBdr>
        <w:top w:val="none" w:sz="0" w:space="0" w:color="auto"/>
        <w:left w:val="none" w:sz="0" w:space="0" w:color="auto"/>
        <w:bottom w:val="none" w:sz="0" w:space="0" w:color="auto"/>
        <w:right w:val="none" w:sz="0" w:space="0" w:color="auto"/>
      </w:divBdr>
    </w:div>
    <w:div w:id="1708262034">
      <w:bodyDiv w:val="1"/>
      <w:marLeft w:val="0"/>
      <w:marRight w:val="0"/>
      <w:marTop w:val="0"/>
      <w:marBottom w:val="0"/>
      <w:divBdr>
        <w:top w:val="none" w:sz="0" w:space="0" w:color="auto"/>
        <w:left w:val="none" w:sz="0" w:space="0" w:color="auto"/>
        <w:bottom w:val="none" w:sz="0" w:space="0" w:color="auto"/>
        <w:right w:val="none" w:sz="0" w:space="0" w:color="auto"/>
      </w:divBdr>
    </w:div>
    <w:div w:id="1709866061">
      <w:bodyDiv w:val="1"/>
      <w:marLeft w:val="0"/>
      <w:marRight w:val="0"/>
      <w:marTop w:val="0"/>
      <w:marBottom w:val="0"/>
      <w:divBdr>
        <w:top w:val="none" w:sz="0" w:space="0" w:color="auto"/>
        <w:left w:val="none" w:sz="0" w:space="0" w:color="auto"/>
        <w:bottom w:val="none" w:sz="0" w:space="0" w:color="auto"/>
        <w:right w:val="none" w:sz="0" w:space="0" w:color="auto"/>
      </w:divBdr>
    </w:div>
    <w:div w:id="1713267444">
      <w:bodyDiv w:val="1"/>
      <w:marLeft w:val="0"/>
      <w:marRight w:val="0"/>
      <w:marTop w:val="0"/>
      <w:marBottom w:val="0"/>
      <w:divBdr>
        <w:top w:val="none" w:sz="0" w:space="0" w:color="auto"/>
        <w:left w:val="none" w:sz="0" w:space="0" w:color="auto"/>
        <w:bottom w:val="none" w:sz="0" w:space="0" w:color="auto"/>
        <w:right w:val="none" w:sz="0" w:space="0" w:color="auto"/>
      </w:divBdr>
    </w:div>
    <w:div w:id="1728844126">
      <w:bodyDiv w:val="1"/>
      <w:marLeft w:val="0"/>
      <w:marRight w:val="0"/>
      <w:marTop w:val="0"/>
      <w:marBottom w:val="0"/>
      <w:divBdr>
        <w:top w:val="none" w:sz="0" w:space="0" w:color="auto"/>
        <w:left w:val="none" w:sz="0" w:space="0" w:color="auto"/>
        <w:bottom w:val="none" w:sz="0" w:space="0" w:color="auto"/>
        <w:right w:val="none" w:sz="0" w:space="0" w:color="auto"/>
      </w:divBdr>
    </w:div>
    <w:div w:id="1730574447">
      <w:bodyDiv w:val="1"/>
      <w:marLeft w:val="0"/>
      <w:marRight w:val="0"/>
      <w:marTop w:val="0"/>
      <w:marBottom w:val="0"/>
      <w:divBdr>
        <w:top w:val="none" w:sz="0" w:space="0" w:color="auto"/>
        <w:left w:val="none" w:sz="0" w:space="0" w:color="auto"/>
        <w:bottom w:val="none" w:sz="0" w:space="0" w:color="auto"/>
        <w:right w:val="none" w:sz="0" w:space="0" w:color="auto"/>
      </w:divBdr>
    </w:div>
    <w:div w:id="1730761460">
      <w:bodyDiv w:val="1"/>
      <w:marLeft w:val="0"/>
      <w:marRight w:val="0"/>
      <w:marTop w:val="0"/>
      <w:marBottom w:val="0"/>
      <w:divBdr>
        <w:top w:val="none" w:sz="0" w:space="0" w:color="auto"/>
        <w:left w:val="none" w:sz="0" w:space="0" w:color="auto"/>
        <w:bottom w:val="none" w:sz="0" w:space="0" w:color="auto"/>
        <w:right w:val="none" w:sz="0" w:space="0" w:color="auto"/>
      </w:divBdr>
    </w:div>
    <w:div w:id="1731146776">
      <w:bodyDiv w:val="1"/>
      <w:marLeft w:val="0"/>
      <w:marRight w:val="0"/>
      <w:marTop w:val="0"/>
      <w:marBottom w:val="0"/>
      <w:divBdr>
        <w:top w:val="none" w:sz="0" w:space="0" w:color="auto"/>
        <w:left w:val="none" w:sz="0" w:space="0" w:color="auto"/>
        <w:bottom w:val="none" w:sz="0" w:space="0" w:color="auto"/>
        <w:right w:val="none" w:sz="0" w:space="0" w:color="auto"/>
      </w:divBdr>
    </w:div>
    <w:div w:id="1766001870">
      <w:bodyDiv w:val="1"/>
      <w:marLeft w:val="0"/>
      <w:marRight w:val="0"/>
      <w:marTop w:val="0"/>
      <w:marBottom w:val="0"/>
      <w:divBdr>
        <w:top w:val="none" w:sz="0" w:space="0" w:color="auto"/>
        <w:left w:val="none" w:sz="0" w:space="0" w:color="auto"/>
        <w:bottom w:val="none" w:sz="0" w:space="0" w:color="auto"/>
        <w:right w:val="none" w:sz="0" w:space="0" w:color="auto"/>
      </w:divBdr>
    </w:div>
    <w:div w:id="1766488068">
      <w:bodyDiv w:val="1"/>
      <w:marLeft w:val="0"/>
      <w:marRight w:val="0"/>
      <w:marTop w:val="0"/>
      <w:marBottom w:val="0"/>
      <w:divBdr>
        <w:top w:val="none" w:sz="0" w:space="0" w:color="auto"/>
        <w:left w:val="none" w:sz="0" w:space="0" w:color="auto"/>
        <w:bottom w:val="none" w:sz="0" w:space="0" w:color="auto"/>
        <w:right w:val="none" w:sz="0" w:space="0" w:color="auto"/>
      </w:divBdr>
    </w:div>
    <w:div w:id="1769034282">
      <w:bodyDiv w:val="1"/>
      <w:marLeft w:val="0"/>
      <w:marRight w:val="0"/>
      <w:marTop w:val="0"/>
      <w:marBottom w:val="0"/>
      <w:divBdr>
        <w:top w:val="none" w:sz="0" w:space="0" w:color="auto"/>
        <w:left w:val="none" w:sz="0" w:space="0" w:color="auto"/>
        <w:bottom w:val="none" w:sz="0" w:space="0" w:color="auto"/>
        <w:right w:val="none" w:sz="0" w:space="0" w:color="auto"/>
      </w:divBdr>
    </w:div>
    <w:div w:id="1771006316">
      <w:bodyDiv w:val="1"/>
      <w:marLeft w:val="0"/>
      <w:marRight w:val="0"/>
      <w:marTop w:val="0"/>
      <w:marBottom w:val="0"/>
      <w:divBdr>
        <w:top w:val="none" w:sz="0" w:space="0" w:color="auto"/>
        <w:left w:val="none" w:sz="0" w:space="0" w:color="auto"/>
        <w:bottom w:val="none" w:sz="0" w:space="0" w:color="auto"/>
        <w:right w:val="none" w:sz="0" w:space="0" w:color="auto"/>
      </w:divBdr>
    </w:div>
    <w:div w:id="1777481119">
      <w:bodyDiv w:val="1"/>
      <w:marLeft w:val="0"/>
      <w:marRight w:val="0"/>
      <w:marTop w:val="0"/>
      <w:marBottom w:val="0"/>
      <w:divBdr>
        <w:top w:val="none" w:sz="0" w:space="0" w:color="auto"/>
        <w:left w:val="none" w:sz="0" w:space="0" w:color="auto"/>
        <w:bottom w:val="none" w:sz="0" w:space="0" w:color="auto"/>
        <w:right w:val="none" w:sz="0" w:space="0" w:color="auto"/>
      </w:divBdr>
    </w:div>
    <w:div w:id="1783913665">
      <w:bodyDiv w:val="1"/>
      <w:marLeft w:val="0"/>
      <w:marRight w:val="0"/>
      <w:marTop w:val="0"/>
      <w:marBottom w:val="0"/>
      <w:divBdr>
        <w:top w:val="none" w:sz="0" w:space="0" w:color="auto"/>
        <w:left w:val="none" w:sz="0" w:space="0" w:color="auto"/>
        <w:bottom w:val="none" w:sz="0" w:space="0" w:color="auto"/>
        <w:right w:val="none" w:sz="0" w:space="0" w:color="auto"/>
      </w:divBdr>
    </w:div>
    <w:div w:id="1814515996">
      <w:bodyDiv w:val="1"/>
      <w:marLeft w:val="0"/>
      <w:marRight w:val="0"/>
      <w:marTop w:val="0"/>
      <w:marBottom w:val="0"/>
      <w:divBdr>
        <w:top w:val="none" w:sz="0" w:space="0" w:color="auto"/>
        <w:left w:val="none" w:sz="0" w:space="0" w:color="auto"/>
        <w:bottom w:val="none" w:sz="0" w:space="0" w:color="auto"/>
        <w:right w:val="none" w:sz="0" w:space="0" w:color="auto"/>
      </w:divBdr>
    </w:div>
    <w:div w:id="1819880972">
      <w:bodyDiv w:val="1"/>
      <w:marLeft w:val="0"/>
      <w:marRight w:val="0"/>
      <w:marTop w:val="0"/>
      <w:marBottom w:val="0"/>
      <w:divBdr>
        <w:top w:val="none" w:sz="0" w:space="0" w:color="auto"/>
        <w:left w:val="none" w:sz="0" w:space="0" w:color="auto"/>
        <w:bottom w:val="none" w:sz="0" w:space="0" w:color="auto"/>
        <w:right w:val="none" w:sz="0" w:space="0" w:color="auto"/>
      </w:divBdr>
    </w:div>
    <w:div w:id="1823810679">
      <w:bodyDiv w:val="1"/>
      <w:marLeft w:val="0"/>
      <w:marRight w:val="0"/>
      <w:marTop w:val="0"/>
      <w:marBottom w:val="0"/>
      <w:divBdr>
        <w:top w:val="none" w:sz="0" w:space="0" w:color="auto"/>
        <w:left w:val="none" w:sz="0" w:space="0" w:color="auto"/>
        <w:bottom w:val="none" w:sz="0" w:space="0" w:color="auto"/>
        <w:right w:val="none" w:sz="0" w:space="0" w:color="auto"/>
      </w:divBdr>
    </w:div>
    <w:div w:id="1827700244">
      <w:bodyDiv w:val="1"/>
      <w:marLeft w:val="0"/>
      <w:marRight w:val="0"/>
      <w:marTop w:val="0"/>
      <w:marBottom w:val="0"/>
      <w:divBdr>
        <w:top w:val="none" w:sz="0" w:space="0" w:color="auto"/>
        <w:left w:val="none" w:sz="0" w:space="0" w:color="auto"/>
        <w:bottom w:val="none" w:sz="0" w:space="0" w:color="auto"/>
        <w:right w:val="none" w:sz="0" w:space="0" w:color="auto"/>
      </w:divBdr>
    </w:div>
    <w:div w:id="1831486456">
      <w:bodyDiv w:val="1"/>
      <w:marLeft w:val="0"/>
      <w:marRight w:val="0"/>
      <w:marTop w:val="0"/>
      <w:marBottom w:val="0"/>
      <w:divBdr>
        <w:top w:val="none" w:sz="0" w:space="0" w:color="auto"/>
        <w:left w:val="none" w:sz="0" w:space="0" w:color="auto"/>
        <w:bottom w:val="none" w:sz="0" w:space="0" w:color="auto"/>
        <w:right w:val="none" w:sz="0" w:space="0" w:color="auto"/>
      </w:divBdr>
    </w:div>
    <w:div w:id="1835412635">
      <w:bodyDiv w:val="1"/>
      <w:marLeft w:val="0"/>
      <w:marRight w:val="0"/>
      <w:marTop w:val="0"/>
      <w:marBottom w:val="0"/>
      <w:divBdr>
        <w:top w:val="none" w:sz="0" w:space="0" w:color="auto"/>
        <w:left w:val="none" w:sz="0" w:space="0" w:color="auto"/>
        <w:bottom w:val="none" w:sz="0" w:space="0" w:color="auto"/>
        <w:right w:val="none" w:sz="0" w:space="0" w:color="auto"/>
      </w:divBdr>
    </w:div>
    <w:div w:id="1845433446">
      <w:bodyDiv w:val="1"/>
      <w:marLeft w:val="0"/>
      <w:marRight w:val="0"/>
      <w:marTop w:val="0"/>
      <w:marBottom w:val="0"/>
      <w:divBdr>
        <w:top w:val="none" w:sz="0" w:space="0" w:color="auto"/>
        <w:left w:val="none" w:sz="0" w:space="0" w:color="auto"/>
        <w:bottom w:val="none" w:sz="0" w:space="0" w:color="auto"/>
        <w:right w:val="none" w:sz="0" w:space="0" w:color="auto"/>
      </w:divBdr>
    </w:div>
    <w:div w:id="1848787933">
      <w:bodyDiv w:val="1"/>
      <w:marLeft w:val="0"/>
      <w:marRight w:val="0"/>
      <w:marTop w:val="0"/>
      <w:marBottom w:val="0"/>
      <w:divBdr>
        <w:top w:val="none" w:sz="0" w:space="0" w:color="auto"/>
        <w:left w:val="none" w:sz="0" w:space="0" w:color="auto"/>
        <w:bottom w:val="none" w:sz="0" w:space="0" w:color="auto"/>
        <w:right w:val="none" w:sz="0" w:space="0" w:color="auto"/>
      </w:divBdr>
    </w:div>
    <w:div w:id="1852257600">
      <w:bodyDiv w:val="1"/>
      <w:marLeft w:val="0"/>
      <w:marRight w:val="0"/>
      <w:marTop w:val="0"/>
      <w:marBottom w:val="0"/>
      <w:divBdr>
        <w:top w:val="none" w:sz="0" w:space="0" w:color="auto"/>
        <w:left w:val="none" w:sz="0" w:space="0" w:color="auto"/>
        <w:bottom w:val="none" w:sz="0" w:space="0" w:color="auto"/>
        <w:right w:val="none" w:sz="0" w:space="0" w:color="auto"/>
      </w:divBdr>
    </w:div>
    <w:div w:id="1852524952">
      <w:bodyDiv w:val="1"/>
      <w:marLeft w:val="0"/>
      <w:marRight w:val="0"/>
      <w:marTop w:val="0"/>
      <w:marBottom w:val="0"/>
      <w:divBdr>
        <w:top w:val="none" w:sz="0" w:space="0" w:color="auto"/>
        <w:left w:val="none" w:sz="0" w:space="0" w:color="auto"/>
        <w:bottom w:val="none" w:sz="0" w:space="0" w:color="auto"/>
        <w:right w:val="none" w:sz="0" w:space="0" w:color="auto"/>
      </w:divBdr>
    </w:div>
    <w:div w:id="1859729957">
      <w:bodyDiv w:val="1"/>
      <w:marLeft w:val="0"/>
      <w:marRight w:val="0"/>
      <w:marTop w:val="0"/>
      <w:marBottom w:val="0"/>
      <w:divBdr>
        <w:top w:val="none" w:sz="0" w:space="0" w:color="auto"/>
        <w:left w:val="none" w:sz="0" w:space="0" w:color="auto"/>
        <w:bottom w:val="none" w:sz="0" w:space="0" w:color="auto"/>
        <w:right w:val="none" w:sz="0" w:space="0" w:color="auto"/>
      </w:divBdr>
    </w:div>
    <w:div w:id="1870217070">
      <w:bodyDiv w:val="1"/>
      <w:marLeft w:val="0"/>
      <w:marRight w:val="0"/>
      <w:marTop w:val="0"/>
      <w:marBottom w:val="0"/>
      <w:divBdr>
        <w:top w:val="none" w:sz="0" w:space="0" w:color="auto"/>
        <w:left w:val="none" w:sz="0" w:space="0" w:color="auto"/>
        <w:bottom w:val="none" w:sz="0" w:space="0" w:color="auto"/>
        <w:right w:val="none" w:sz="0" w:space="0" w:color="auto"/>
      </w:divBdr>
    </w:div>
    <w:div w:id="1870485109">
      <w:bodyDiv w:val="1"/>
      <w:marLeft w:val="0"/>
      <w:marRight w:val="0"/>
      <w:marTop w:val="0"/>
      <w:marBottom w:val="0"/>
      <w:divBdr>
        <w:top w:val="none" w:sz="0" w:space="0" w:color="auto"/>
        <w:left w:val="none" w:sz="0" w:space="0" w:color="auto"/>
        <w:bottom w:val="none" w:sz="0" w:space="0" w:color="auto"/>
        <w:right w:val="none" w:sz="0" w:space="0" w:color="auto"/>
      </w:divBdr>
    </w:div>
    <w:div w:id="1885173297">
      <w:bodyDiv w:val="1"/>
      <w:marLeft w:val="0"/>
      <w:marRight w:val="0"/>
      <w:marTop w:val="0"/>
      <w:marBottom w:val="0"/>
      <w:divBdr>
        <w:top w:val="none" w:sz="0" w:space="0" w:color="auto"/>
        <w:left w:val="none" w:sz="0" w:space="0" w:color="auto"/>
        <w:bottom w:val="none" w:sz="0" w:space="0" w:color="auto"/>
        <w:right w:val="none" w:sz="0" w:space="0" w:color="auto"/>
      </w:divBdr>
    </w:div>
    <w:div w:id="1888830346">
      <w:bodyDiv w:val="1"/>
      <w:marLeft w:val="0"/>
      <w:marRight w:val="0"/>
      <w:marTop w:val="0"/>
      <w:marBottom w:val="0"/>
      <w:divBdr>
        <w:top w:val="none" w:sz="0" w:space="0" w:color="auto"/>
        <w:left w:val="none" w:sz="0" w:space="0" w:color="auto"/>
        <w:bottom w:val="none" w:sz="0" w:space="0" w:color="auto"/>
        <w:right w:val="none" w:sz="0" w:space="0" w:color="auto"/>
      </w:divBdr>
    </w:div>
    <w:div w:id="1889098366">
      <w:bodyDiv w:val="1"/>
      <w:marLeft w:val="0"/>
      <w:marRight w:val="0"/>
      <w:marTop w:val="0"/>
      <w:marBottom w:val="0"/>
      <w:divBdr>
        <w:top w:val="none" w:sz="0" w:space="0" w:color="auto"/>
        <w:left w:val="none" w:sz="0" w:space="0" w:color="auto"/>
        <w:bottom w:val="none" w:sz="0" w:space="0" w:color="auto"/>
        <w:right w:val="none" w:sz="0" w:space="0" w:color="auto"/>
      </w:divBdr>
    </w:div>
    <w:div w:id="1889340764">
      <w:bodyDiv w:val="1"/>
      <w:marLeft w:val="0"/>
      <w:marRight w:val="0"/>
      <w:marTop w:val="0"/>
      <w:marBottom w:val="0"/>
      <w:divBdr>
        <w:top w:val="none" w:sz="0" w:space="0" w:color="auto"/>
        <w:left w:val="none" w:sz="0" w:space="0" w:color="auto"/>
        <w:bottom w:val="none" w:sz="0" w:space="0" w:color="auto"/>
        <w:right w:val="none" w:sz="0" w:space="0" w:color="auto"/>
      </w:divBdr>
    </w:div>
    <w:div w:id="1890921333">
      <w:bodyDiv w:val="1"/>
      <w:marLeft w:val="0"/>
      <w:marRight w:val="0"/>
      <w:marTop w:val="0"/>
      <w:marBottom w:val="0"/>
      <w:divBdr>
        <w:top w:val="none" w:sz="0" w:space="0" w:color="auto"/>
        <w:left w:val="none" w:sz="0" w:space="0" w:color="auto"/>
        <w:bottom w:val="none" w:sz="0" w:space="0" w:color="auto"/>
        <w:right w:val="none" w:sz="0" w:space="0" w:color="auto"/>
      </w:divBdr>
    </w:div>
    <w:div w:id="1892494498">
      <w:bodyDiv w:val="1"/>
      <w:marLeft w:val="0"/>
      <w:marRight w:val="0"/>
      <w:marTop w:val="0"/>
      <w:marBottom w:val="0"/>
      <w:divBdr>
        <w:top w:val="none" w:sz="0" w:space="0" w:color="auto"/>
        <w:left w:val="none" w:sz="0" w:space="0" w:color="auto"/>
        <w:bottom w:val="none" w:sz="0" w:space="0" w:color="auto"/>
        <w:right w:val="none" w:sz="0" w:space="0" w:color="auto"/>
      </w:divBdr>
    </w:div>
    <w:div w:id="1901162002">
      <w:bodyDiv w:val="1"/>
      <w:marLeft w:val="0"/>
      <w:marRight w:val="0"/>
      <w:marTop w:val="0"/>
      <w:marBottom w:val="0"/>
      <w:divBdr>
        <w:top w:val="none" w:sz="0" w:space="0" w:color="auto"/>
        <w:left w:val="none" w:sz="0" w:space="0" w:color="auto"/>
        <w:bottom w:val="none" w:sz="0" w:space="0" w:color="auto"/>
        <w:right w:val="none" w:sz="0" w:space="0" w:color="auto"/>
      </w:divBdr>
    </w:div>
    <w:div w:id="1907494773">
      <w:bodyDiv w:val="1"/>
      <w:marLeft w:val="0"/>
      <w:marRight w:val="0"/>
      <w:marTop w:val="0"/>
      <w:marBottom w:val="0"/>
      <w:divBdr>
        <w:top w:val="none" w:sz="0" w:space="0" w:color="auto"/>
        <w:left w:val="none" w:sz="0" w:space="0" w:color="auto"/>
        <w:bottom w:val="none" w:sz="0" w:space="0" w:color="auto"/>
        <w:right w:val="none" w:sz="0" w:space="0" w:color="auto"/>
      </w:divBdr>
    </w:div>
    <w:div w:id="1929003597">
      <w:bodyDiv w:val="1"/>
      <w:marLeft w:val="0"/>
      <w:marRight w:val="0"/>
      <w:marTop w:val="0"/>
      <w:marBottom w:val="0"/>
      <w:divBdr>
        <w:top w:val="none" w:sz="0" w:space="0" w:color="auto"/>
        <w:left w:val="none" w:sz="0" w:space="0" w:color="auto"/>
        <w:bottom w:val="none" w:sz="0" w:space="0" w:color="auto"/>
        <w:right w:val="none" w:sz="0" w:space="0" w:color="auto"/>
      </w:divBdr>
    </w:div>
    <w:div w:id="1940407751">
      <w:bodyDiv w:val="1"/>
      <w:marLeft w:val="0"/>
      <w:marRight w:val="0"/>
      <w:marTop w:val="0"/>
      <w:marBottom w:val="0"/>
      <w:divBdr>
        <w:top w:val="none" w:sz="0" w:space="0" w:color="auto"/>
        <w:left w:val="none" w:sz="0" w:space="0" w:color="auto"/>
        <w:bottom w:val="none" w:sz="0" w:space="0" w:color="auto"/>
        <w:right w:val="none" w:sz="0" w:space="0" w:color="auto"/>
      </w:divBdr>
    </w:div>
    <w:div w:id="1944147801">
      <w:bodyDiv w:val="1"/>
      <w:marLeft w:val="0"/>
      <w:marRight w:val="0"/>
      <w:marTop w:val="0"/>
      <w:marBottom w:val="0"/>
      <w:divBdr>
        <w:top w:val="none" w:sz="0" w:space="0" w:color="auto"/>
        <w:left w:val="none" w:sz="0" w:space="0" w:color="auto"/>
        <w:bottom w:val="none" w:sz="0" w:space="0" w:color="auto"/>
        <w:right w:val="none" w:sz="0" w:space="0" w:color="auto"/>
      </w:divBdr>
    </w:div>
    <w:div w:id="1947345797">
      <w:bodyDiv w:val="1"/>
      <w:marLeft w:val="0"/>
      <w:marRight w:val="0"/>
      <w:marTop w:val="0"/>
      <w:marBottom w:val="0"/>
      <w:divBdr>
        <w:top w:val="none" w:sz="0" w:space="0" w:color="auto"/>
        <w:left w:val="none" w:sz="0" w:space="0" w:color="auto"/>
        <w:bottom w:val="none" w:sz="0" w:space="0" w:color="auto"/>
        <w:right w:val="none" w:sz="0" w:space="0" w:color="auto"/>
      </w:divBdr>
    </w:div>
    <w:div w:id="1950160031">
      <w:bodyDiv w:val="1"/>
      <w:marLeft w:val="0"/>
      <w:marRight w:val="0"/>
      <w:marTop w:val="0"/>
      <w:marBottom w:val="0"/>
      <w:divBdr>
        <w:top w:val="none" w:sz="0" w:space="0" w:color="auto"/>
        <w:left w:val="none" w:sz="0" w:space="0" w:color="auto"/>
        <w:bottom w:val="none" w:sz="0" w:space="0" w:color="auto"/>
        <w:right w:val="none" w:sz="0" w:space="0" w:color="auto"/>
      </w:divBdr>
    </w:div>
    <w:div w:id="1950624148">
      <w:bodyDiv w:val="1"/>
      <w:marLeft w:val="0"/>
      <w:marRight w:val="0"/>
      <w:marTop w:val="0"/>
      <w:marBottom w:val="0"/>
      <w:divBdr>
        <w:top w:val="none" w:sz="0" w:space="0" w:color="auto"/>
        <w:left w:val="none" w:sz="0" w:space="0" w:color="auto"/>
        <w:bottom w:val="none" w:sz="0" w:space="0" w:color="auto"/>
        <w:right w:val="none" w:sz="0" w:space="0" w:color="auto"/>
      </w:divBdr>
    </w:div>
    <w:div w:id="1951931715">
      <w:bodyDiv w:val="1"/>
      <w:marLeft w:val="0"/>
      <w:marRight w:val="0"/>
      <w:marTop w:val="0"/>
      <w:marBottom w:val="0"/>
      <w:divBdr>
        <w:top w:val="none" w:sz="0" w:space="0" w:color="auto"/>
        <w:left w:val="none" w:sz="0" w:space="0" w:color="auto"/>
        <w:bottom w:val="none" w:sz="0" w:space="0" w:color="auto"/>
        <w:right w:val="none" w:sz="0" w:space="0" w:color="auto"/>
      </w:divBdr>
    </w:div>
    <w:div w:id="1952931531">
      <w:bodyDiv w:val="1"/>
      <w:marLeft w:val="0"/>
      <w:marRight w:val="0"/>
      <w:marTop w:val="0"/>
      <w:marBottom w:val="0"/>
      <w:divBdr>
        <w:top w:val="none" w:sz="0" w:space="0" w:color="auto"/>
        <w:left w:val="none" w:sz="0" w:space="0" w:color="auto"/>
        <w:bottom w:val="none" w:sz="0" w:space="0" w:color="auto"/>
        <w:right w:val="none" w:sz="0" w:space="0" w:color="auto"/>
      </w:divBdr>
    </w:div>
    <w:div w:id="1954364098">
      <w:bodyDiv w:val="1"/>
      <w:marLeft w:val="0"/>
      <w:marRight w:val="0"/>
      <w:marTop w:val="0"/>
      <w:marBottom w:val="0"/>
      <w:divBdr>
        <w:top w:val="none" w:sz="0" w:space="0" w:color="auto"/>
        <w:left w:val="none" w:sz="0" w:space="0" w:color="auto"/>
        <w:bottom w:val="none" w:sz="0" w:space="0" w:color="auto"/>
        <w:right w:val="none" w:sz="0" w:space="0" w:color="auto"/>
      </w:divBdr>
    </w:div>
    <w:div w:id="1955096328">
      <w:bodyDiv w:val="1"/>
      <w:marLeft w:val="0"/>
      <w:marRight w:val="0"/>
      <w:marTop w:val="0"/>
      <w:marBottom w:val="0"/>
      <w:divBdr>
        <w:top w:val="none" w:sz="0" w:space="0" w:color="auto"/>
        <w:left w:val="none" w:sz="0" w:space="0" w:color="auto"/>
        <w:bottom w:val="none" w:sz="0" w:space="0" w:color="auto"/>
        <w:right w:val="none" w:sz="0" w:space="0" w:color="auto"/>
      </w:divBdr>
    </w:div>
    <w:div w:id="1958101813">
      <w:bodyDiv w:val="1"/>
      <w:marLeft w:val="0"/>
      <w:marRight w:val="0"/>
      <w:marTop w:val="0"/>
      <w:marBottom w:val="0"/>
      <w:divBdr>
        <w:top w:val="none" w:sz="0" w:space="0" w:color="auto"/>
        <w:left w:val="none" w:sz="0" w:space="0" w:color="auto"/>
        <w:bottom w:val="none" w:sz="0" w:space="0" w:color="auto"/>
        <w:right w:val="none" w:sz="0" w:space="0" w:color="auto"/>
      </w:divBdr>
    </w:div>
    <w:div w:id="1958751861">
      <w:bodyDiv w:val="1"/>
      <w:marLeft w:val="0"/>
      <w:marRight w:val="0"/>
      <w:marTop w:val="0"/>
      <w:marBottom w:val="0"/>
      <w:divBdr>
        <w:top w:val="none" w:sz="0" w:space="0" w:color="auto"/>
        <w:left w:val="none" w:sz="0" w:space="0" w:color="auto"/>
        <w:bottom w:val="none" w:sz="0" w:space="0" w:color="auto"/>
        <w:right w:val="none" w:sz="0" w:space="0" w:color="auto"/>
      </w:divBdr>
    </w:div>
    <w:div w:id="1959264438">
      <w:bodyDiv w:val="1"/>
      <w:marLeft w:val="0"/>
      <w:marRight w:val="0"/>
      <w:marTop w:val="0"/>
      <w:marBottom w:val="0"/>
      <w:divBdr>
        <w:top w:val="none" w:sz="0" w:space="0" w:color="auto"/>
        <w:left w:val="none" w:sz="0" w:space="0" w:color="auto"/>
        <w:bottom w:val="none" w:sz="0" w:space="0" w:color="auto"/>
        <w:right w:val="none" w:sz="0" w:space="0" w:color="auto"/>
      </w:divBdr>
    </w:div>
    <w:div w:id="1975601914">
      <w:bodyDiv w:val="1"/>
      <w:marLeft w:val="0"/>
      <w:marRight w:val="0"/>
      <w:marTop w:val="0"/>
      <w:marBottom w:val="0"/>
      <w:divBdr>
        <w:top w:val="none" w:sz="0" w:space="0" w:color="auto"/>
        <w:left w:val="none" w:sz="0" w:space="0" w:color="auto"/>
        <w:bottom w:val="none" w:sz="0" w:space="0" w:color="auto"/>
        <w:right w:val="none" w:sz="0" w:space="0" w:color="auto"/>
      </w:divBdr>
    </w:div>
    <w:div w:id="1976133076">
      <w:bodyDiv w:val="1"/>
      <w:marLeft w:val="0"/>
      <w:marRight w:val="0"/>
      <w:marTop w:val="0"/>
      <w:marBottom w:val="0"/>
      <w:divBdr>
        <w:top w:val="none" w:sz="0" w:space="0" w:color="auto"/>
        <w:left w:val="none" w:sz="0" w:space="0" w:color="auto"/>
        <w:bottom w:val="none" w:sz="0" w:space="0" w:color="auto"/>
        <w:right w:val="none" w:sz="0" w:space="0" w:color="auto"/>
      </w:divBdr>
    </w:div>
    <w:div w:id="1976793810">
      <w:bodyDiv w:val="1"/>
      <w:marLeft w:val="0"/>
      <w:marRight w:val="0"/>
      <w:marTop w:val="0"/>
      <w:marBottom w:val="0"/>
      <w:divBdr>
        <w:top w:val="none" w:sz="0" w:space="0" w:color="auto"/>
        <w:left w:val="none" w:sz="0" w:space="0" w:color="auto"/>
        <w:bottom w:val="none" w:sz="0" w:space="0" w:color="auto"/>
        <w:right w:val="none" w:sz="0" w:space="0" w:color="auto"/>
      </w:divBdr>
    </w:div>
    <w:div w:id="1977181909">
      <w:bodyDiv w:val="1"/>
      <w:marLeft w:val="0"/>
      <w:marRight w:val="0"/>
      <w:marTop w:val="0"/>
      <w:marBottom w:val="0"/>
      <w:divBdr>
        <w:top w:val="none" w:sz="0" w:space="0" w:color="auto"/>
        <w:left w:val="none" w:sz="0" w:space="0" w:color="auto"/>
        <w:bottom w:val="none" w:sz="0" w:space="0" w:color="auto"/>
        <w:right w:val="none" w:sz="0" w:space="0" w:color="auto"/>
      </w:divBdr>
    </w:div>
    <w:div w:id="1980376320">
      <w:bodyDiv w:val="1"/>
      <w:marLeft w:val="0"/>
      <w:marRight w:val="0"/>
      <w:marTop w:val="0"/>
      <w:marBottom w:val="0"/>
      <w:divBdr>
        <w:top w:val="none" w:sz="0" w:space="0" w:color="auto"/>
        <w:left w:val="none" w:sz="0" w:space="0" w:color="auto"/>
        <w:bottom w:val="none" w:sz="0" w:space="0" w:color="auto"/>
        <w:right w:val="none" w:sz="0" w:space="0" w:color="auto"/>
      </w:divBdr>
    </w:div>
    <w:div w:id="1993481344">
      <w:bodyDiv w:val="1"/>
      <w:marLeft w:val="0"/>
      <w:marRight w:val="0"/>
      <w:marTop w:val="0"/>
      <w:marBottom w:val="0"/>
      <w:divBdr>
        <w:top w:val="none" w:sz="0" w:space="0" w:color="auto"/>
        <w:left w:val="none" w:sz="0" w:space="0" w:color="auto"/>
        <w:bottom w:val="none" w:sz="0" w:space="0" w:color="auto"/>
        <w:right w:val="none" w:sz="0" w:space="0" w:color="auto"/>
      </w:divBdr>
    </w:div>
    <w:div w:id="1997566286">
      <w:bodyDiv w:val="1"/>
      <w:marLeft w:val="0"/>
      <w:marRight w:val="0"/>
      <w:marTop w:val="0"/>
      <w:marBottom w:val="0"/>
      <w:divBdr>
        <w:top w:val="none" w:sz="0" w:space="0" w:color="auto"/>
        <w:left w:val="none" w:sz="0" w:space="0" w:color="auto"/>
        <w:bottom w:val="none" w:sz="0" w:space="0" w:color="auto"/>
        <w:right w:val="none" w:sz="0" w:space="0" w:color="auto"/>
      </w:divBdr>
    </w:div>
    <w:div w:id="1999920257">
      <w:bodyDiv w:val="1"/>
      <w:marLeft w:val="0"/>
      <w:marRight w:val="0"/>
      <w:marTop w:val="0"/>
      <w:marBottom w:val="0"/>
      <w:divBdr>
        <w:top w:val="none" w:sz="0" w:space="0" w:color="auto"/>
        <w:left w:val="none" w:sz="0" w:space="0" w:color="auto"/>
        <w:bottom w:val="none" w:sz="0" w:space="0" w:color="auto"/>
        <w:right w:val="none" w:sz="0" w:space="0" w:color="auto"/>
      </w:divBdr>
    </w:div>
    <w:div w:id="2010600152">
      <w:bodyDiv w:val="1"/>
      <w:marLeft w:val="0"/>
      <w:marRight w:val="0"/>
      <w:marTop w:val="0"/>
      <w:marBottom w:val="0"/>
      <w:divBdr>
        <w:top w:val="none" w:sz="0" w:space="0" w:color="auto"/>
        <w:left w:val="none" w:sz="0" w:space="0" w:color="auto"/>
        <w:bottom w:val="none" w:sz="0" w:space="0" w:color="auto"/>
        <w:right w:val="none" w:sz="0" w:space="0" w:color="auto"/>
      </w:divBdr>
    </w:div>
    <w:div w:id="2016299078">
      <w:bodyDiv w:val="1"/>
      <w:marLeft w:val="0"/>
      <w:marRight w:val="0"/>
      <w:marTop w:val="0"/>
      <w:marBottom w:val="0"/>
      <w:divBdr>
        <w:top w:val="none" w:sz="0" w:space="0" w:color="auto"/>
        <w:left w:val="none" w:sz="0" w:space="0" w:color="auto"/>
        <w:bottom w:val="none" w:sz="0" w:space="0" w:color="auto"/>
        <w:right w:val="none" w:sz="0" w:space="0" w:color="auto"/>
      </w:divBdr>
    </w:div>
    <w:div w:id="2018731706">
      <w:bodyDiv w:val="1"/>
      <w:marLeft w:val="0"/>
      <w:marRight w:val="0"/>
      <w:marTop w:val="0"/>
      <w:marBottom w:val="0"/>
      <w:divBdr>
        <w:top w:val="none" w:sz="0" w:space="0" w:color="auto"/>
        <w:left w:val="none" w:sz="0" w:space="0" w:color="auto"/>
        <w:bottom w:val="none" w:sz="0" w:space="0" w:color="auto"/>
        <w:right w:val="none" w:sz="0" w:space="0" w:color="auto"/>
      </w:divBdr>
    </w:div>
    <w:div w:id="2019044698">
      <w:bodyDiv w:val="1"/>
      <w:marLeft w:val="0"/>
      <w:marRight w:val="0"/>
      <w:marTop w:val="0"/>
      <w:marBottom w:val="0"/>
      <w:divBdr>
        <w:top w:val="none" w:sz="0" w:space="0" w:color="auto"/>
        <w:left w:val="none" w:sz="0" w:space="0" w:color="auto"/>
        <w:bottom w:val="none" w:sz="0" w:space="0" w:color="auto"/>
        <w:right w:val="none" w:sz="0" w:space="0" w:color="auto"/>
      </w:divBdr>
    </w:div>
    <w:div w:id="2019457840">
      <w:bodyDiv w:val="1"/>
      <w:marLeft w:val="0"/>
      <w:marRight w:val="0"/>
      <w:marTop w:val="0"/>
      <w:marBottom w:val="0"/>
      <w:divBdr>
        <w:top w:val="none" w:sz="0" w:space="0" w:color="auto"/>
        <w:left w:val="none" w:sz="0" w:space="0" w:color="auto"/>
        <w:bottom w:val="none" w:sz="0" w:space="0" w:color="auto"/>
        <w:right w:val="none" w:sz="0" w:space="0" w:color="auto"/>
      </w:divBdr>
    </w:div>
    <w:div w:id="2024939739">
      <w:bodyDiv w:val="1"/>
      <w:marLeft w:val="0"/>
      <w:marRight w:val="0"/>
      <w:marTop w:val="0"/>
      <w:marBottom w:val="0"/>
      <w:divBdr>
        <w:top w:val="none" w:sz="0" w:space="0" w:color="auto"/>
        <w:left w:val="none" w:sz="0" w:space="0" w:color="auto"/>
        <w:bottom w:val="none" w:sz="0" w:space="0" w:color="auto"/>
        <w:right w:val="none" w:sz="0" w:space="0" w:color="auto"/>
      </w:divBdr>
    </w:div>
    <w:div w:id="2028406154">
      <w:bodyDiv w:val="1"/>
      <w:marLeft w:val="0"/>
      <w:marRight w:val="0"/>
      <w:marTop w:val="0"/>
      <w:marBottom w:val="0"/>
      <w:divBdr>
        <w:top w:val="none" w:sz="0" w:space="0" w:color="auto"/>
        <w:left w:val="none" w:sz="0" w:space="0" w:color="auto"/>
        <w:bottom w:val="none" w:sz="0" w:space="0" w:color="auto"/>
        <w:right w:val="none" w:sz="0" w:space="0" w:color="auto"/>
      </w:divBdr>
    </w:div>
    <w:div w:id="2030988481">
      <w:bodyDiv w:val="1"/>
      <w:marLeft w:val="0"/>
      <w:marRight w:val="0"/>
      <w:marTop w:val="0"/>
      <w:marBottom w:val="0"/>
      <w:divBdr>
        <w:top w:val="none" w:sz="0" w:space="0" w:color="auto"/>
        <w:left w:val="none" w:sz="0" w:space="0" w:color="auto"/>
        <w:bottom w:val="none" w:sz="0" w:space="0" w:color="auto"/>
        <w:right w:val="none" w:sz="0" w:space="0" w:color="auto"/>
      </w:divBdr>
    </w:div>
    <w:div w:id="2038772588">
      <w:bodyDiv w:val="1"/>
      <w:marLeft w:val="0"/>
      <w:marRight w:val="0"/>
      <w:marTop w:val="0"/>
      <w:marBottom w:val="0"/>
      <w:divBdr>
        <w:top w:val="none" w:sz="0" w:space="0" w:color="auto"/>
        <w:left w:val="none" w:sz="0" w:space="0" w:color="auto"/>
        <w:bottom w:val="none" w:sz="0" w:space="0" w:color="auto"/>
        <w:right w:val="none" w:sz="0" w:space="0" w:color="auto"/>
      </w:divBdr>
    </w:div>
    <w:div w:id="2041465954">
      <w:bodyDiv w:val="1"/>
      <w:marLeft w:val="0"/>
      <w:marRight w:val="0"/>
      <w:marTop w:val="0"/>
      <w:marBottom w:val="0"/>
      <w:divBdr>
        <w:top w:val="none" w:sz="0" w:space="0" w:color="auto"/>
        <w:left w:val="none" w:sz="0" w:space="0" w:color="auto"/>
        <w:bottom w:val="none" w:sz="0" w:space="0" w:color="auto"/>
        <w:right w:val="none" w:sz="0" w:space="0" w:color="auto"/>
      </w:divBdr>
    </w:div>
    <w:div w:id="2042514219">
      <w:bodyDiv w:val="1"/>
      <w:marLeft w:val="0"/>
      <w:marRight w:val="0"/>
      <w:marTop w:val="0"/>
      <w:marBottom w:val="0"/>
      <w:divBdr>
        <w:top w:val="none" w:sz="0" w:space="0" w:color="auto"/>
        <w:left w:val="none" w:sz="0" w:space="0" w:color="auto"/>
        <w:bottom w:val="none" w:sz="0" w:space="0" w:color="auto"/>
        <w:right w:val="none" w:sz="0" w:space="0" w:color="auto"/>
      </w:divBdr>
    </w:div>
    <w:div w:id="2047169551">
      <w:bodyDiv w:val="1"/>
      <w:marLeft w:val="0"/>
      <w:marRight w:val="0"/>
      <w:marTop w:val="0"/>
      <w:marBottom w:val="0"/>
      <w:divBdr>
        <w:top w:val="none" w:sz="0" w:space="0" w:color="auto"/>
        <w:left w:val="none" w:sz="0" w:space="0" w:color="auto"/>
        <w:bottom w:val="none" w:sz="0" w:space="0" w:color="auto"/>
        <w:right w:val="none" w:sz="0" w:space="0" w:color="auto"/>
      </w:divBdr>
    </w:div>
    <w:div w:id="2048556638">
      <w:bodyDiv w:val="1"/>
      <w:marLeft w:val="0"/>
      <w:marRight w:val="0"/>
      <w:marTop w:val="0"/>
      <w:marBottom w:val="0"/>
      <w:divBdr>
        <w:top w:val="none" w:sz="0" w:space="0" w:color="auto"/>
        <w:left w:val="none" w:sz="0" w:space="0" w:color="auto"/>
        <w:bottom w:val="none" w:sz="0" w:space="0" w:color="auto"/>
        <w:right w:val="none" w:sz="0" w:space="0" w:color="auto"/>
      </w:divBdr>
    </w:div>
    <w:div w:id="2052147917">
      <w:bodyDiv w:val="1"/>
      <w:marLeft w:val="0"/>
      <w:marRight w:val="0"/>
      <w:marTop w:val="0"/>
      <w:marBottom w:val="0"/>
      <w:divBdr>
        <w:top w:val="none" w:sz="0" w:space="0" w:color="auto"/>
        <w:left w:val="none" w:sz="0" w:space="0" w:color="auto"/>
        <w:bottom w:val="none" w:sz="0" w:space="0" w:color="auto"/>
        <w:right w:val="none" w:sz="0" w:space="0" w:color="auto"/>
      </w:divBdr>
    </w:div>
    <w:div w:id="2052917917">
      <w:bodyDiv w:val="1"/>
      <w:marLeft w:val="0"/>
      <w:marRight w:val="0"/>
      <w:marTop w:val="0"/>
      <w:marBottom w:val="0"/>
      <w:divBdr>
        <w:top w:val="none" w:sz="0" w:space="0" w:color="auto"/>
        <w:left w:val="none" w:sz="0" w:space="0" w:color="auto"/>
        <w:bottom w:val="none" w:sz="0" w:space="0" w:color="auto"/>
        <w:right w:val="none" w:sz="0" w:space="0" w:color="auto"/>
      </w:divBdr>
    </w:div>
    <w:div w:id="2054843365">
      <w:bodyDiv w:val="1"/>
      <w:marLeft w:val="0"/>
      <w:marRight w:val="0"/>
      <w:marTop w:val="0"/>
      <w:marBottom w:val="0"/>
      <w:divBdr>
        <w:top w:val="none" w:sz="0" w:space="0" w:color="auto"/>
        <w:left w:val="none" w:sz="0" w:space="0" w:color="auto"/>
        <w:bottom w:val="none" w:sz="0" w:space="0" w:color="auto"/>
        <w:right w:val="none" w:sz="0" w:space="0" w:color="auto"/>
      </w:divBdr>
    </w:div>
    <w:div w:id="2058504316">
      <w:bodyDiv w:val="1"/>
      <w:marLeft w:val="0"/>
      <w:marRight w:val="0"/>
      <w:marTop w:val="0"/>
      <w:marBottom w:val="0"/>
      <w:divBdr>
        <w:top w:val="none" w:sz="0" w:space="0" w:color="auto"/>
        <w:left w:val="none" w:sz="0" w:space="0" w:color="auto"/>
        <w:bottom w:val="none" w:sz="0" w:space="0" w:color="auto"/>
        <w:right w:val="none" w:sz="0" w:space="0" w:color="auto"/>
      </w:divBdr>
    </w:div>
    <w:div w:id="2058895406">
      <w:bodyDiv w:val="1"/>
      <w:marLeft w:val="0"/>
      <w:marRight w:val="0"/>
      <w:marTop w:val="0"/>
      <w:marBottom w:val="0"/>
      <w:divBdr>
        <w:top w:val="none" w:sz="0" w:space="0" w:color="auto"/>
        <w:left w:val="none" w:sz="0" w:space="0" w:color="auto"/>
        <w:bottom w:val="none" w:sz="0" w:space="0" w:color="auto"/>
        <w:right w:val="none" w:sz="0" w:space="0" w:color="auto"/>
      </w:divBdr>
    </w:div>
    <w:div w:id="2059236577">
      <w:bodyDiv w:val="1"/>
      <w:marLeft w:val="0"/>
      <w:marRight w:val="0"/>
      <w:marTop w:val="0"/>
      <w:marBottom w:val="0"/>
      <w:divBdr>
        <w:top w:val="none" w:sz="0" w:space="0" w:color="auto"/>
        <w:left w:val="none" w:sz="0" w:space="0" w:color="auto"/>
        <w:bottom w:val="none" w:sz="0" w:space="0" w:color="auto"/>
        <w:right w:val="none" w:sz="0" w:space="0" w:color="auto"/>
      </w:divBdr>
    </w:div>
    <w:div w:id="2059359098">
      <w:bodyDiv w:val="1"/>
      <w:marLeft w:val="0"/>
      <w:marRight w:val="0"/>
      <w:marTop w:val="0"/>
      <w:marBottom w:val="0"/>
      <w:divBdr>
        <w:top w:val="none" w:sz="0" w:space="0" w:color="auto"/>
        <w:left w:val="none" w:sz="0" w:space="0" w:color="auto"/>
        <w:bottom w:val="none" w:sz="0" w:space="0" w:color="auto"/>
        <w:right w:val="none" w:sz="0" w:space="0" w:color="auto"/>
      </w:divBdr>
    </w:div>
    <w:div w:id="2061051062">
      <w:bodyDiv w:val="1"/>
      <w:marLeft w:val="0"/>
      <w:marRight w:val="0"/>
      <w:marTop w:val="0"/>
      <w:marBottom w:val="0"/>
      <w:divBdr>
        <w:top w:val="none" w:sz="0" w:space="0" w:color="auto"/>
        <w:left w:val="none" w:sz="0" w:space="0" w:color="auto"/>
        <w:bottom w:val="none" w:sz="0" w:space="0" w:color="auto"/>
        <w:right w:val="none" w:sz="0" w:space="0" w:color="auto"/>
      </w:divBdr>
    </w:div>
    <w:div w:id="2063360391">
      <w:bodyDiv w:val="1"/>
      <w:marLeft w:val="0"/>
      <w:marRight w:val="0"/>
      <w:marTop w:val="0"/>
      <w:marBottom w:val="0"/>
      <w:divBdr>
        <w:top w:val="none" w:sz="0" w:space="0" w:color="auto"/>
        <w:left w:val="none" w:sz="0" w:space="0" w:color="auto"/>
        <w:bottom w:val="none" w:sz="0" w:space="0" w:color="auto"/>
        <w:right w:val="none" w:sz="0" w:space="0" w:color="auto"/>
      </w:divBdr>
    </w:div>
    <w:div w:id="2063629007">
      <w:bodyDiv w:val="1"/>
      <w:marLeft w:val="0"/>
      <w:marRight w:val="0"/>
      <w:marTop w:val="0"/>
      <w:marBottom w:val="0"/>
      <w:divBdr>
        <w:top w:val="none" w:sz="0" w:space="0" w:color="auto"/>
        <w:left w:val="none" w:sz="0" w:space="0" w:color="auto"/>
        <w:bottom w:val="none" w:sz="0" w:space="0" w:color="auto"/>
        <w:right w:val="none" w:sz="0" w:space="0" w:color="auto"/>
      </w:divBdr>
    </w:div>
    <w:div w:id="2064673695">
      <w:bodyDiv w:val="1"/>
      <w:marLeft w:val="0"/>
      <w:marRight w:val="0"/>
      <w:marTop w:val="0"/>
      <w:marBottom w:val="0"/>
      <w:divBdr>
        <w:top w:val="none" w:sz="0" w:space="0" w:color="auto"/>
        <w:left w:val="none" w:sz="0" w:space="0" w:color="auto"/>
        <w:bottom w:val="none" w:sz="0" w:space="0" w:color="auto"/>
        <w:right w:val="none" w:sz="0" w:space="0" w:color="auto"/>
      </w:divBdr>
    </w:div>
    <w:div w:id="2068406772">
      <w:bodyDiv w:val="1"/>
      <w:marLeft w:val="0"/>
      <w:marRight w:val="0"/>
      <w:marTop w:val="0"/>
      <w:marBottom w:val="0"/>
      <w:divBdr>
        <w:top w:val="none" w:sz="0" w:space="0" w:color="auto"/>
        <w:left w:val="none" w:sz="0" w:space="0" w:color="auto"/>
        <w:bottom w:val="none" w:sz="0" w:space="0" w:color="auto"/>
        <w:right w:val="none" w:sz="0" w:space="0" w:color="auto"/>
      </w:divBdr>
    </w:div>
    <w:div w:id="2070491471">
      <w:bodyDiv w:val="1"/>
      <w:marLeft w:val="0"/>
      <w:marRight w:val="0"/>
      <w:marTop w:val="0"/>
      <w:marBottom w:val="0"/>
      <w:divBdr>
        <w:top w:val="none" w:sz="0" w:space="0" w:color="auto"/>
        <w:left w:val="none" w:sz="0" w:space="0" w:color="auto"/>
        <w:bottom w:val="none" w:sz="0" w:space="0" w:color="auto"/>
        <w:right w:val="none" w:sz="0" w:space="0" w:color="auto"/>
      </w:divBdr>
    </w:div>
    <w:div w:id="2082286905">
      <w:bodyDiv w:val="1"/>
      <w:marLeft w:val="0"/>
      <w:marRight w:val="0"/>
      <w:marTop w:val="0"/>
      <w:marBottom w:val="0"/>
      <w:divBdr>
        <w:top w:val="none" w:sz="0" w:space="0" w:color="auto"/>
        <w:left w:val="none" w:sz="0" w:space="0" w:color="auto"/>
        <w:bottom w:val="none" w:sz="0" w:space="0" w:color="auto"/>
        <w:right w:val="none" w:sz="0" w:space="0" w:color="auto"/>
      </w:divBdr>
    </w:div>
    <w:div w:id="2082408896">
      <w:bodyDiv w:val="1"/>
      <w:marLeft w:val="0"/>
      <w:marRight w:val="0"/>
      <w:marTop w:val="0"/>
      <w:marBottom w:val="0"/>
      <w:divBdr>
        <w:top w:val="none" w:sz="0" w:space="0" w:color="auto"/>
        <w:left w:val="none" w:sz="0" w:space="0" w:color="auto"/>
        <w:bottom w:val="none" w:sz="0" w:space="0" w:color="auto"/>
        <w:right w:val="none" w:sz="0" w:space="0" w:color="auto"/>
      </w:divBdr>
    </w:div>
    <w:div w:id="2083023370">
      <w:bodyDiv w:val="1"/>
      <w:marLeft w:val="0"/>
      <w:marRight w:val="0"/>
      <w:marTop w:val="0"/>
      <w:marBottom w:val="0"/>
      <w:divBdr>
        <w:top w:val="none" w:sz="0" w:space="0" w:color="auto"/>
        <w:left w:val="none" w:sz="0" w:space="0" w:color="auto"/>
        <w:bottom w:val="none" w:sz="0" w:space="0" w:color="auto"/>
        <w:right w:val="none" w:sz="0" w:space="0" w:color="auto"/>
      </w:divBdr>
    </w:div>
    <w:div w:id="2087922693">
      <w:bodyDiv w:val="1"/>
      <w:marLeft w:val="0"/>
      <w:marRight w:val="0"/>
      <w:marTop w:val="0"/>
      <w:marBottom w:val="0"/>
      <w:divBdr>
        <w:top w:val="none" w:sz="0" w:space="0" w:color="auto"/>
        <w:left w:val="none" w:sz="0" w:space="0" w:color="auto"/>
        <w:bottom w:val="none" w:sz="0" w:space="0" w:color="auto"/>
        <w:right w:val="none" w:sz="0" w:space="0" w:color="auto"/>
      </w:divBdr>
    </w:div>
    <w:div w:id="2094430071">
      <w:bodyDiv w:val="1"/>
      <w:marLeft w:val="0"/>
      <w:marRight w:val="0"/>
      <w:marTop w:val="0"/>
      <w:marBottom w:val="0"/>
      <w:divBdr>
        <w:top w:val="none" w:sz="0" w:space="0" w:color="auto"/>
        <w:left w:val="none" w:sz="0" w:space="0" w:color="auto"/>
        <w:bottom w:val="none" w:sz="0" w:space="0" w:color="auto"/>
        <w:right w:val="none" w:sz="0" w:space="0" w:color="auto"/>
      </w:divBdr>
    </w:div>
    <w:div w:id="2096047742">
      <w:bodyDiv w:val="1"/>
      <w:marLeft w:val="0"/>
      <w:marRight w:val="0"/>
      <w:marTop w:val="0"/>
      <w:marBottom w:val="0"/>
      <w:divBdr>
        <w:top w:val="none" w:sz="0" w:space="0" w:color="auto"/>
        <w:left w:val="none" w:sz="0" w:space="0" w:color="auto"/>
        <w:bottom w:val="none" w:sz="0" w:space="0" w:color="auto"/>
        <w:right w:val="none" w:sz="0" w:space="0" w:color="auto"/>
      </w:divBdr>
    </w:div>
    <w:div w:id="2097169238">
      <w:bodyDiv w:val="1"/>
      <w:marLeft w:val="0"/>
      <w:marRight w:val="0"/>
      <w:marTop w:val="0"/>
      <w:marBottom w:val="0"/>
      <w:divBdr>
        <w:top w:val="none" w:sz="0" w:space="0" w:color="auto"/>
        <w:left w:val="none" w:sz="0" w:space="0" w:color="auto"/>
        <w:bottom w:val="none" w:sz="0" w:space="0" w:color="auto"/>
        <w:right w:val="none" w:sz="0" w:space="0" w:color="auto"/>
      </w:divBdr>
    </w:div>
    <w:div w:id="2098401510">
      <w:bodyDiv w:val="1"/>
      <w:marLeft w:val="0"/>
      <w:marRight w:val="0"/>
      <w:marTop w:val="0"/>
      <w:marBottom w:val="0"/>
      <w:divBdr>
        <w:top w:val="none" w:sz="0" w:space="0" w:color="auto"/>
        <w:left w:val="none" w:sz="0" w:space="0" w:color="auto"/>
        <w:bottom w:val="none" w:sz="0" w:space="0" w:color="auto"/>
        <w:right w:val="none" w:sz="0" w:space="0" w:color="auto"/>
      </w:divBdr>
    </w:div>
    <w:div w:id="2100373123">
      <w:bodyDiv w:val="1"/>
      <w:marLeft w:val="0"/>
      <w:marRight w:val="0"/>
      <w:marTop w:val="0"/>
      <w:marBottom w:val="0"/>
      <w:divBdr>
        <w:top w:val="none" w:sz="0" w:space="0" w:color="auto"/>
        <w:left w:val="none" w:sz="0" w:space="0" w:color="auto"/>
        <w:bottom w:val="none" w:sz="0" w:space="0" w:color="auto"/>
        <w:right w:val="none" w:sz="0" w:space="0" w:color="auto"/>
      </w:divBdr>
    </w:div>
    <w:div w:id="2101023684">
      <w:bodyDiv w:val="1"/>
      <w:marLeft w:val="0"/>
      <w:marRight w:val="0"/>
      <w:marTop w:val="0"/>
      <w:marBottom w:val="0"/>
      <w:divBdr>
        <w:top w:val="none" w:sz="0" w:space="0" w:color="auto"/>
        <w:left w:val="none" w:sz="0" w:space="0" w:color="auto"/>
        <w:bottom w:val="none" w:sz="0" w:space="0" w:color="auto"/>
        <w:right w:val="none" w:sz="0" w:space="0" w:color="auto"/>
      </w:divBdr>
    </w:div>
    <w:div w:id="2101294026">
      <w:bodyDiv w:val="1"/>
      <w:marLeft w:val="0"/>
      <w:marRight w:val="0"/>
      <w:marTop w:val="0"/>
      <w:marBottom w:val="0"/>
      <w:divBdr>
        <w:top w:val="none" w:sz="0" w:space="0" w:color="auto"/>
        <w:left w:val="none" w:sz="0" w:space="0" w:color="auto"/>
        <w:bottom w:val="none" w:sz="0" w:space="0" w:color="auto"/>
        <w:right w:val="none" w:sz="0" w:space="0" w:color="auto"/>
      </w:divBdr>
    </w:div>
    <w:div w:id="2125684211">
      <w:bodyDiv w:val="1"/>
      <w:marLeft w:val="0"/>
      <w:marRight w:val="0"/>
      <w:marTop w:val="0"/>
      <w:marBottom w:val="0"/>
      <w:divBdr>
        <w:top w:val="none" w:sz="0" w:space="0" w:color="auto"/>
        <w:left w:val="none" w:sz="0" w:space="0" w:color="auto"/>
        <w:bottom w:val="none" w:sz="0" w:space="0" w:color="auto"/>
        <w:right w:val="none" w:sz="0" w:space="0" w:color="auto"/>
      </w:divBdr>
    </w:div>
    <w:div w:id="2129153103">
      <w:bodyDiv w:val="1"/>
      <w:marLeft w:val="0"/>
      <w:marRight w:val="0"/>
      <w:marTop w:val="0"/>
      <w:marBottom w:val="0"/>
      <w:divBdr>
        <w:top w:val="none" w:sz="0" w:space="0" w:color="auto"/>
        <w:left w:val="none" w:sz="0" w:space="0" w:color="auto"/>
        <w:bottom w:val="none" w:sz="0" w:space="0" w:color="auto"/>
        <w:right w:val="none" w:sz="0" w:space="0" w:color="auto"/>
      </w:divBdr>
    </w:div>
    <w:div w:id="2136170776">
      <w:bodyDiv w:val="1"/>
      <w:marLeft w:val="0"/>
      <w:marRight w:val="0"/>
      <w:marTop w:val="0"/>
      <w:marBottom w:val="0"/>
      <w:divBdr>
        <w:top w:val="none" w:sz="0" w:space="0" w:color="auto"/>
        <w:left w:val="none" w:sz="0" w:space="0" w:color="auto"/>
        <w:bottom w:val="none" w:sz="0" w:space="0" w:color="auto"/>
        <w:right w:val="none" w:sz="0" w:space="0" w:color="auto"/>
      </w:divBdr>
    </w:div>
    <w:div w:id="2137134631">
      <w:bodyDiv w:val="1"/>
      <w:marLeft w:val="0"/>
      <w:marRight w:val="0"/>
      <w:marTop w:val="0"/>
      <w:marBottom w:val="0"/>
      <w:divBdr>
        <w:top w:val="none" w:sz="0" w:space="0" w:color="auto"/>
        <w:left w:val="none" w:sz="0" w:space="0" w:color="auto"/>
        <w:bottom w:val="none" w:sz="0" w:space="0" w:color="auto"/>
        <w:right w:val="none" w:sz="0" w:space="0" w:color="auto"/>
      </w:divBdr>
    </w:div>
    <w:div w:id="2142113768">
      <w:bodyDiv w:val="1"/>
      <w:marLeft w:val="0"/>
      <w:marRight w:val="0"/>
      <w:marTop w:val="0"/>
      <w:marBottom w:val="0"/>
      <w:divBdr>
        <w:top w:val="none" w:sz="0" w:space="0" w:color="auto"/>
        <w:left w:val="none" w:sz="0" w:space="0" w:color="auto"/>
        <w:bottom w:val="none" w:sz="0" w:space="0" w:color="auto"/>
        <w:right w:val="none" w:sz="0" w:space="0" w:color="auto"/>
      </w:divBdr>
    </w:div>
    <w:div w:id="214362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commentsExtended" Target="commentsExtended.xml"/><Relationship Id="rId35" Type="http://schemas.openxmlformats.org/officeDocument/2006/relationships/image" Target="media/image26.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b:Tag>
    <b:SourceType>InternetSite</b:SourceType>
    <b:Guid>{00AAE1C3-75D1-4AF0-B5D6-AE4FA7C4F01C}</b:Guid>
    <b:Title>https://www.fib.upc.edu</b:Title>
    <b:Author>
      <b:Author>
        <b:Corporate>Universidad Politecnica de Cataluña</b:Corporate>
      </b:Author>
    </b:Author>
    <b:InternetSiteTitle>https://www.fib.upc.edu</b:InternetSiteTitle>
    <b:URL>https://www.fib.upc.edu</b:URL>
    <b:RefOrder>7</b:RefOrder>
  </b:Source>
  <b:Source>
    <b:Tag>Hor</b:Tag>
    <b:SourceType>InternetSite</b:SourceType>
    <b:Guid>{D0B14710-086C-424C-BD69-951B1FD34853}</b:Guid>
    <b:Author>
      <b:Author>
        <b:Corporate>Horizonte 2020</b:Corporate>
      </b:Author>
    </b:Author>
    <b:Title>Proyecto Horizonte 2020</b:Title>
    <b:URL>https://ec.europa.eu/programmes/horizon2020/</b:URL>
    <b:RefOrder>10</b:RefOrder>
  </b:Source>
  <b:Source>
    <b:Tag>Ope</b:Tag>
    <b:SourceType>InternetSite</b:SourceType>
    <b:Guid>{81A1451E-D6FC-42B1-B601-E8CF46D63276}</b:Guid>
    <b:Author>
      <b:Author>
        <b:Corporate>OpenReq</b:Corporate>
      </b:Author>
    </b:Author>
    <b:URL>http://openreq.eu/</b:URL>
    <b:RefOrder>8</b:RefOrder>
  </b:Source>
  <b:Source>
    <b:Tag>Qra</b:Tag>
    <b:SourceType>InternetSite</b:SourceType>
    <b:Guid>{EE664559-39FD-4488-9B37-503A0E26EFF4}</b:Guid>
    <b:Author>
      <b:Author>
        <b:Corporate>Q-rapids</b:Corporate>
      </b:Author>
    </b:Author>
    <b:URL>http://sanjaaaramaa.wixsite.com/q-rapids</b:URL>
    <b:RefOrder>9</b:RefOrder>
  </b:Source>
  <b:Source>
    <b:Tag>Cri</b:Tag>
    <b:SourceType>InternetSite</b:SourceType>
    <b:Guid>{ABF1F4EA-6A63-4104-8583-214F85A54DCD}</b:Guid>
    <b:Author>
      <b:Author>
        <b:NameList>
          <b:Person>
            <b:Last>Cristina Palomares</b:Last>
            <b:First>Carme</b:First>
            <b:Middle>Quer, Xavier Franch</b:Middle>
          </b:Person>
        </b:NameList>
      </b:Author>
    </b:Author>
    <b:URL>http://www.essi.upc.edu/~cpalomares/publicacions/2016/Definition%20and%20Use%20of%20Software%20Requirement%20Patterns%20in%20Requirements%20Engineering%20-%20C.%20Palomares%20PhD%20Thesis.pdf</b:URL>
    <b:RefOrder>13</b:RefOrder>
  </b:Source>
  <b:Source>
    <b:Tag>GES</b:Tag>
    <b:SourceType>InternetSite</b:SourceType>
    <b:Guid>{E0E3FB39-681C-4DB5-86E1-AAFA38112951}</b:Guid>
    <b:Author>
      <b:Author>
        <b:Corporate>GESSI</b:Corporate>
      </b:Author>
    </b:Author>
    <b:URL>http://www.upc.edu/gessi/PABRE/index.html</b:URL>
    <b:Title>PABRE</b:Title>
    <b:RefOrder>11</b:RefOrder>
  </b:Source>
  <b:Source>
    <b:Tag>UPC</b:Tag>
    <b:SourceType>InternetSite</b:SourceType>
    <b:Guid>{2D726F0A-AC99-4288-BB79-765EE956A19E}</b:Guid>
    <b:Author>
      <b:Author>
        <b:Corporate>UPC</b:Corporate>
      </b:Author>
    </b:Author>
    <b:URL>https://gessi.upc.edu/en</b:URL>
    <b:RefOrder>14</b:RefOrder>
  </b:Source>
  <b:Source>
    <b:Tag>TUD</b:Tag>
    <b:SourceType>InternetSite</b:SourceType>
    <b:Guid>{F056E5CA-5627-4F15-BA52-FBD99D3379AE}</b:Guid>
    <b:Title>TUDOR</b:Title>
    <b:URL>https://www.list.lu/</b:URL>
    <b:RefOrder>15</b:RefOrder>
  </b:Source>
  <b:Source>
    <b:Tag>Mar</b:Tag>
    <b:SourceType>InternetSite</b:SourceType>
    <b:Guid>{FD909BE0-3DCA-4003-891E-FB1E9AC33F69}</b:Guid>
    <b:Author>
      <b:Author>
        <b:NameList>
          <b:Person>
            <b:Last>Rouse</b:Last>
            <b:First>Margaret</b:First>
          </b:Person>
        </b:NameList>
      </b:Author>
    </b:Author>
    <b:Title>Techtarget</b:Title>
    <b:URL>http://searchmicroservices.techtarget.com/definition/RESTful-API</b:URL>
    <b:RefOrder>16</b:RefOrder>
  </b:Source>
  <b:Source>
    <b:Tag>Bir</b:Tag>
    <b:SourceType>InternetSite</b:SourceType>
    <b:Guid>{E35B879A-D97B-410E-92B7-D7B3102CB4B7}</b:Guid>
    <b:Author>
      <b:Author>
        <b:NameList>
          <b:Person>
            <b:Last>Birk A.</b:Last>
            <b:First>Heller</b:First>
            <b:Middle>G.</b:Middle>
          </b:Person>
        </b:NameList>
      </b:Author>
    </b:Author>
    <b:Title>Making Of Software</b:Title>
    <b:URL>http://makingofsoftware.com/</b:URL>
    <b:RefOrder>17</b:RefOrder>
  </b:Source>
  <b:Source>
    <b:Tag>Tho</b:Tag>
    <b:SourceType>InternetSite</b:SourceType>
    <b:Guid>{8D734255-39AE-43A5-938F-0F60C69C7E2A}</b:Guid>
    <b:Author>
      <b:Author>
        <b:NameList>
          <b:Person>
            <b:Last>Thomas E. Murphy</b:Last>
            <b:First>Magnus</b:First>
            <b:Middle>Revang, Laurie F. Wurster</b:Middle>
          </b:Person>
        </b:NameList>
      </b:Author>
    </b:Author>
    <b:Title>Market Guide for Software Requirement SOlution</b:Title>
    <b:URL>https://www.gartner.com/doc/3356317/market-guide-software-requirements-definition</b:URL>
    <b:RefOrder>18</b:RefOrder>
  </b:Source>
  <b:Source>
    <b:Tag>Ama</b:Tag>
    <b:SourceType>InternetSite</b:SourceType>
    <b:Guid>{E37FA209-4AF2-4582-9B9C-BC31FEFE4581}</b:Guid>
    <b:Author>
      <b:Author>
        <b:NameList>
          <b:Person>
            <b:Last>Amanda LeClair</b:Last>
            <b:First>Kurt</b:First>
            <b:Middle>Bittner, Christopher Mines, Taylor Turrisi</b:Middle>
          </b:Person>
        </b:NameList>
      </b:Author>
    </b:Author>
    <b:Title>TechRadar™: Modern Software Requirements Management Tools, Q2 2016</b:Title>
    <b:URL>https://www.forrester.com/report/TechRadar+Modern+Software+Requirements+Management+Tools+Q2+2016/-/E-RES131008</b:URL>
    <b:RefOrder>19</b:RefOrder>
  </b:Source>
  <b:Source>
    <b:Tag>Bea</b:Tag>
    <b:SourceType>InternetSite</b:SourceType>
    <b:Guid>{6ED72D61-868B-4ACD-A208-7724FE42BB7D}</b:Guid>
    <b:Author>
      <b:Author>
        <b:NameList>
          <b:Person>
            <b:Last>Beatty J.</b:Last>
            <b:First>Stowe</b:First>
            <b:Middle>M.J. , Cardenas A., Reinhart D., Bartlett J.</b:Middle>
          </b:Person>
        </b:NameList>
      </b:Author>
    </b:Author>
    <b:Title>Requirements Management Tools Evaluation Report</b:Title>
    <b:URL>https://www.seilevel.com/business-analyst-resources/requirements-tools-reviews/</b:URL>
    <b:RefOrder>20</b:RefOrder>
  </b:Source>
  <b:Source>
    <b:Tag>IBM</b:Tag>
    <b:SourceType>InternetSite</b:SourceType>
    <b:Guid>{3E65DF49-47DF-4C63-BB3A-5F752D393676}</b:Guid>
    <b:Author>
      <b:Author>
        <b:Corporate>IBM</b:Corporate>
      </b:Author>
    </b:Author>
    <b:Title>IBM Rational DOORS</b:Title>
    <b:URL>https://www.ibm.com/us-en/marketplace/rational-doors</b:URL>
    <b:RefOrder>21</b:RefOrder>
  </b:Source>
  <b:Source>
    <b:Tag>eDe</b:Tag>
    <b:SourceType>InternetSite</b:SourceType>
    <b:Guid>{5C0F85ED-74DE-4242-86C9-8ADBD479D949}</b:Guid>
    <b:Author>
      <b:Author>
        <b:Corporate>eDev Technologies</b:Corporate>
      </b:Author>
    </b:Author>
    <b:Title>Modern Requirements4TFS</b:Title>
    <b:URL>https://www.modernrequirements.com/modern-requirements4tfs/</b:URL>
    <b:RefOrder>22</b:RefOrder>
  </b:Source>
  <b:Source>
    <b:Tag>JAM</b:Tag>
    <b:SourceType>InternetSite</b:SourceType>
    <b:Guid>{45199A34-2573-4707-8ACA-4766CDA3B250}</b:Guid>
    <b:Author>
      <b:Author>
        <b:Corporate>JAMA Software</b:Corporate>
      </b:Author>
    </b:Author>
    <b:Title>JAMA</b:Title>
    <b:URL>https://www.jamasoftware.com/</b:URL>
    <b:RefOrder>23</b:RefOrder>
  </b:Source>
  <b:Source>
    <b:Tag>Pos</b:Tag>
    <b:SourceType>InternetSite</b:SourceType>
    <b:Guid>{65C1FACF-9FFE-4F9E-B9DB-F8853473FCED}</b:Guid>
    <b:Author>
      <b:Author>
        <b:Corporate>Postman</b:Corporate>
      </b:Author>
    </b:Author>
    <b:Title>Postman</b:Title>
    <b:URL>https://www.getpostman.com/</b:URL>
    <b:RefOrder>31</b:RefOrder>
  </b:Source>
  <b:Source>
    <b:Tag>Agi</b:Tag>
    <b:SourceType>InternetSite</b:SourceType>
    <b:Guid>{D0D3492E-21B7-4A0D-8872-1AA2AC4EB222}</b:Guid>
    <b:Title>Agile Methodology</b:Title>
    <b:URL>http://agilemethodology.org/</b:URL>
    <b:RefOrder>24</b:RefOrder>
  </b:Source>
  <b:Source>
    <b:Tag>Web</b:Tag>
    <b:SourceType>InternetSite</b:SourceType>
    <b:Guid>{5019EEF2-0FB5-4DCD-BA5A-E7752005D8D7}</b:Guid>
    <b:Title>Web Services</b:Title>
    <b:URL>https://es.wikipedia.org/wiki/Servicio_web</b:URL>
    <b:RefOrder>27</b:RefOrder>
  </b:Source>
  <b:Source>
    <b:Tag>Atl</b:Tag>
    <b:SourceType>InternetSite</b:SourceType>
    <b:Guid>{D2A14DBB-2107-435C-A22A-0F045BFD3619}</b:Guid>
    <b:Author>
      <b:Author>
        <b:Corporate>Atlassian</b:Corporate>
      </b:Author>
    </b:Author>
    <b:Title>Bitbucket</b:Title>
    <b:URL>https://bitbucket.org/</b:URL>
    <b:RefOrder>25</b:RefOrder>
  </b:Source>
  <b:Source>
    <b:Tag>Lin</b:Tag>
    <b:SourceType>InternetSite</b:SourceType>
    <b:Guid>{D979883B-1BD0-4B69-AFCD-A2744D689E70}</b:Guid>
    <b:Author>
      <b:Author>
        <b:NameList>
          <b:Person>
            <b:Last>Torvalds</b:Last>
            <b:First>Linus</b:First>
          </b:Person>
        </b:NameList>
      </b:Author>
    </b:Author>
    <b:Title>Git</b:Title>
    <b:URL>https://git-scm.com/</b:URL>
    <b:RefOrder>26</b:RefOrder>
  </b:Source>
  <b:Source>
    <b:Tag>Cri1</b:Tag>
    <b:SourceType>InternetSite</b:SourceType>
    <b:Guid>{AF563CBB-38BA-4226-B833-B738D1775A4C}</b:Guid>
    <b:Author>
      <b:Author>
        <b:NameList>
          <b:Person>
            <b:Last>Palomares</b:Last>
            <b:First>Cristina</b:First>
          </b:Person>
        </b:NameList>
      </b:Author>
    </b:Author>
    <b:Title>PABRE</b:Title>
    <b:URL>http://futur.upc.edu/CristinaPalomaresBonache/as/YXV0b3JpYWFydGljbGVyZXZpc3Rh#produccio</b:URL>
    <b:RefOrder>12</b:RefOrder>
  </b:Source>
  <b:Source>
    <b:Tag>Goo</b:Tag>
    <b:SourceType>InternetSite</b:SourceType>
    <b:Guid>{DEDFCE18-6D0B-42E1-A34D-37834178F73B}</b:Guid>
    <b:Author>
      <b:Author>
        <b:Corporate>Google</b:Corporate>
      </b:Author>
    </b:Author>
    <b:Title>Google Drive</b:Title>
    <b:URL>https://www.google.com/intl/es_ALL/drive/</b:URL>
    <b:RefOrder>28</b:RefOrder>
  </b:Source>
  <b:Source>
    <b:Tag>Adr</b:Tag>
    <b:SourceType>InternetSite</b:SourceType>
    <b:Guid>{AB757140-0AAF-4692-8061-A473B37C6B24}</b:Guid>
    <b:Author>
      <b:Author>
        <b:NameList>
          <b:Person>
            <b:Last>Méndez</b:Last>
            <b:First>Adrián</b:First>
            <b:Middle>Rambal</b:Middle>
          </b:Person>
        </b:NameList>
      </b:Author>
    </b:Author>
    <b:Title>Desarrollo y mejora de servicios</b:Title>
    <b:URL>https://upcommons.upc.edu/bitstream/handle/2117/114148/126696.pdf</b:URL>
    <b:RefOrder>29</b:RefOrder>
  </b:Source>
  <b:Source>
    <b:Tag>Ora</b:Tag>
    <b:SourceType>InternetSite</b:SourceType>
    <b:Guid>{2209494A-4988-4D45-BD26-AB283D523909}</b:Guid>
    <b:Author>
      <b:Author>
        <b:Corporate>Oracle</b:Corporate>
      </b:Author>
    </b:Author>
    <b:Title>Java Code Conventions</b:Title>
    <b:URL>http://www.oracle.com/technetwork/java/codeconvtoc-136057.html</b:URL>
    <b:RefOrder>30</b:RefOrder>
  </b:Source>
  <b:Source>
    <b:Tag>Joh</b:Tag>
    <b:SourceType>InternetSite</b:SourceType>
    <b:Guid>{83D376FF-162B-4017-8AE4-5E80C08F7691}</b:Guid>
    <b:Author>
      <b:Author>
        <b:NameList>
          <b:Person>
            <b:Last>Haleby</b:Last>
            <b:First>Johan</b:First>
          </b:Person>
        </b:NameList>
      </b:Author>
    </b:Author>
    <b:Title>REST Assured</b:Title>
    <b:URL>http://rest-assured.io/</b:URL>
    <b:RefOrder>32</b:RefOrder>
  </b:Source>
  <b:Source>
    <b:Tag>Mic</b:Tag>
    <b:SourceType>InternetSite</b:SourceType>
    <b:Guid>{C1DF67C1-46F9-4DB7-BAA1-C64DFFB75DA0}</b:Guid>
    <b:Author>
      <b:Author>
        <b:Corporate>Micro-Star International Co.</b:Corporate>
      </b:Author>
    </b:Author>
    <b:Title>MSI</b:Title>
    <b:URL>https://es.msi.com/</b:URL>
    <b:RefOrder>38</b:RefOrder>
  </b:Source>
  <b:Source>
    <b:Tag>FIB</b:Tag>
    <b:SourceType>InternetSite</b:SourceType>
    <b:Guid>{FF68A090-EA15-4EB7-822C-18D4642AD585}</b:Guid>
    <b:Author>
      <b:Author>
        <b:Corporate>FIB</b:Corporate>
      </b:Author>
    </b:Author>
    <b:Title>Software Lliure i desenvolupament social</b:Title>
    <b:URL>https://www.fib.upc.edu/ca/estudis/graus/grau-en-enginyeria-informatica/pla-destudis/assignatures/SLDS</b:URL>
    <b:RefOrder>36</b:RefOrder>
  </b:Source>
  <b:Source>
    <b:Tag>FIB1</b:Tag>
    <b:SourceType>InternetSite</b:SourceType>
    <b:Guid>{4A78B660-E157-4897-8107-DA2A546AB7AA}</b:Guid>
    <b:Author>
      <b:Author>
        <b:Corporate>FIB</b:Corporate>
      </b:Author>
    </b:Author>
    <b:Title>Sistemes operatius per a aplicacions distribuides</b:Title>
    <b:URL>https://www.fib.upc.edu/estudis/graus/grau-en-enginyeria-informatica/pla-destudis/assignatures/SOAD</b:URL>
    <b:RefOrder>37</b:RefOrder>
  </b:Source>
  <b:Source>
    <b:Tag>Pag</b:Tag>
    <b:SourceType>InternetSite</b:SourceType>
    <b:Guid>{9FD7B10C-5BFA-4116-94A3-B51B9233FACD}</b:Guid>
    <b:Author>
      <b:Author>
        <b:Corporate>Page Group</b:Corporate>
      </b:Author>
    </b:Author>
    <b:Title>Estudio de Renumeración 2017</b:Title>
    <b:URL>https://www.michaelpage.es/sites/michaelpage.es/files/MP_SPA_ON_ER_IT_03052017.pdf</b:URL>
    <b:RefOrder>35</b:RefOrder>
  </b:Source>
  <b:Source>
    <b:Tag>Wik18</b:Tag>
    <b:SourceType>InternetSite</b:SourceType>
    <b:Guid>{6A30CF40-EBAF-4B8F-BDD7-564D17B8B8AB}</b:Guid>
    <b:Author>
      <b:Author>
        <b:Corporate>Wikipedia</b:Corporate>
      </b:Author>
    </b:Author>
    <b:Title>Digrama de Gantt</b:Title>
    <b:YearAccessed>2018</b:YearAccessed>
    <b:MonthAccessed>04</b:MonthAccessed>
    <b:DayAccessed>04</b:DayAccessed>
    <b:URL>https://es.wikipedia.org/wiki/Diagrama_de_Gantt</b:URL>
    <b:RefOrder>34</b:RefOrder>
  </b:Source>
  <b:Source>
    <b:Tag>Wik</b:Tag>
    <b:SourceType>InternetSite</b:SourceType>
    <b:Guid>{96633870-006B-4AF2-A2E7-4261E0FD11E3}</b:Guid>
    <b:Author>
      <b:Author>
        <b:NameList>
          <b:Person>
            <b:Last>Wikipedia</b:Last>
          </b:Person>
        </b:NameList>
      </b:Author>
    </b:Author>
    <b:Title>Wikipedia</b:Title>
    <b:URL>https://en.wikipedia.org/wiki/Hitman_Go</b:URL>
    <b:RefOrder>39</b:RefOrder>
  </b:Source>
  <b:Source>
    <b:Tag>Wik2</b:Tag>
    <b:SourceType>InternetSite</b:SourceType>
    <b:Guid>{2C02E5E2-C250-4923-B404-1E47C510E929}</b:Guid>
    <b:Author>
      <b:Author>
        <b:Corporate>Wikipedia</b:Corporate>
      </b:Author>
    </b:Author>
    <b:URL>https://en.wikipedia.org/wiki/Square_Enix</b:URL>
    <b:RefOrder>2</b:RefOrder>
  </b:Source>
  <b:Source>
    <b:Tag>Wik3</b:Tag>
    <b:SourceType>InternetSite</b:SourceType>
    <b:Guid>{A4B32912-8704-469E-A262-6DF3884E1D0C}</b:Guid>
    <b:Author>
      <b:Author>
        <b:Corporate>Wikipedia</b:Corporate>
      </b:Author>
    </b:Author>
    <b:Title>Hitman GO</b:Title>
    <b:URL>https://en.wikipedia.org/wiki/Hitman_Go</b:URL>
    <b:RefOrder>3</b:RefOrder>
  </b:Source>
  <b:Source>
    <b:Tag>Wik1</b:Tag>
    <b:SourceType>InternetSite</b:SourceType>
    <b:Guid>{30B9CA22-FCB2-4AF1-8213-194342C79A4B}</b:Guid>
    <b:Author>
      <b:Author>
        <b:Corporate>Wikipedia</b:Corporate>
      </b:Author>
    </b:Author>
    <b:URL>https://en.wikipedia.org/wiki/Square_Enix_Montreal</b:URL>
    <b:Title>Square Enix Montreal</b:Title>
    <b:RefOrder>1</b:RefOrder>
  </b:Source>
  <b:Source>
    <b:Tag>Wik4</b:Tag>
    <b:SourceType>InternetSite</b:SourceType>
    <b:Guid>{F0ABCCFB-900A-4429-A344-91B31F01D0BD}</b:Guid>
    <b:Author>
      <b:Author>
        <b:Corporate>Wikipedia</b:Corporate>
      </b:Author>
    </b:Author>
    <b:Title>Hitman:Sniper</b:Title>
    <b:URL>https://en.wikipedia.org/wiki/Hitman:_Sniper</b:URL>
    <b:RefOrder>4</b:RefOrder>
  </b:Source>
  <b:Source>
    <b:Tag>Wik5</b:Tag>
    <b:SourceType>InternetSite</b:SourceType>
    <b:Guid>{38B069A0-6944-4DF2-B0C4-454DA95ADFFE}</b:Guid>
    <b:Author>
      <b:Author>
        <b:Corporate>Wikipedia</b:Corporate>
      </b:Author>
    </b:Author>
    <b:Title>Lara croft GO</b:Title>
    <b:URL>https://en.wikipedia.org/wiki/Lara_Croft_Go</b:URL>
    <b:RefOrder>5</b:RefOrder>
  </b:Source>
  <b:Source>
    <b:Tag>Wik6</b:Tag>
    <b:SourceType>InternetSite</b:SourceType>
    <b:Guid>{005E5858-F5BB-4AC8-8276-52137099F7F7}</b:Guid>
    <b:Author>
      <b:Author>
        <b:Corporate>Wikipedia</b:Corporate>
      </b:Author>
    </b:Author>
    <b:Title>Deus Ex GO</b:Title>
    <b:URL>https://en.wikipedia.org/wiki/Deus_Ex_Go</b:URL>
    <b:RefOrder>6</b:RefOrder>
  </b:Source>
  <b:Source>
    <b:Tag>Ble</b:Tag>
    <b:SourceType>InternetSite</b:SourceType>
    <b:Guid>{15148E41-52D8-49B8-8104-3AE00F2D1F57}</b:Guid>
    <b:Author>
      <b:Author>
        <b:Corporate>Blender</b:Corporate>
      </b:Author>
    </b:Author>
    <b:Title>Blender Website</b:Title>
    <b:URL>https://www.blender.org/</b:URL>
    <b:RefOrder>33</b:RefOrder>
  </b:Source>
</b:Sources>
</file>

<file path=customXml/itemProps1.xml><?xml version="1.0" encoding="utf-8"?>
<ds:datastoreItem xmlns:ds="http://schemas.openxmlformats.org/officeDocument/2006/customXml" ds:itemID="{C734FBA5-C427-4E0B-BC68-B73495744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2464</TotalTime>
  <Pages>15</Pages>
  <Words>10994</Words>
  <Characters>60467</Characters>
  <Application>Microsoft Office Word</Application>
  <DocSecurity>0</DocSecurity>
  <Lines>503</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naseem begum</cp:lastModifiedBy>
  <cp:revision>65</cp:revision>
  <cp:lastPrinted>2018-05-31T13:59:00Z</cp:lastPrinted>
  <dcterms:created xsi:type="dcterms:W3CDTF">2018-04-06T08:50:00Z</dcterms:created>
  <dcterms:modified xsi:type="dcterms:W3CDTF">2018-05-31T14:00:00Z</dcterms:modified>
</cp:coreProperties>
</file>